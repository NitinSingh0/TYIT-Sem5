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7ACF63" w14:textId="77777777" w:rsidR="005714DA" w:rsidRPr="00324A75" w:rsidRDefault="005714DA" w:rsidP="005714DA">
      <w:pPr>
        <w:spacing w:after="0"/>
        <w:ind w:right="50"/>
        <w:jc w:val="center"/>
        <w:rPr>
          <w:rFonts w:ascii="Times New Roman" w:hAnsi="Times New Roman" w:cs="Times New Roman"/>
        </w:rPr>
      </w:pPr>
      <w:r w:rsidRPr="00324A75">
        <w:rPr>
          <w:rFonts w:ascii="Times New Roman" w:hAnsi="Times New Roman" w:cs="Times New Roman"/>
          <w:b/>
          <w:sz w:val="40"/>
        </w:rPr>
        <w:t xml:space="preserve">Table of Contents </w:t>
      </w:r>
    </w:p>
    <w:p w14:paraId="0272A870" w14:textId="1CAE8F05" w:rsidR="005714DA" w:rsidRPr="00324A75" w:rsidRDefault="005714DA" w:rsidP="005714DA">
      <w:pPr>
        <w:spacing w:after="120"/>
        <w:ind w:left="10" w:hanging="10"/>
        <w:rPr>
          <w:rFonts w:ascii="Times New Roman" w:hAnsi="Times New Roman" w:cs="Times New Roman"/>
        </w:rPr>
      </w:pPr>
      <w:r w:rsidRPr="00324A75">
        <w:rPr>
          <w:rFonts w:ascii="Times New Roman" w:eastAsia="Times New Roman" w:hAnsi="Times New Roman" w:cs="Times New Roman"/>
          <w:sz w:val="24"/>
        </w:rPr>
        <w:t>CHAPTER 0: SYNOPSIS .........................................................................................................</w:t>
      </w:r>
      <w:r w:rsidR="001C251C">
        <w:rPr>
          <w:rFonts w:ascii="Times New Roman" w:eastAsia="Times New Roman" w:hAnsi="Times New Roman" w:cs="Times New Roman"/>
          <w:sz w:val="24"/>
        </w:rPr>
        <w:t>4</w:t>
      </w:r>
      <w:r w:rsidRPr="00324A75">
        <w:rPr>
          <w:rFonts w:ascii="Times New Roman" w:hAnsi="Times New Roman" w:cs="Times New Roman"/>
          <w:sz w:val="24"/>
        </w:rPr>
        <w:t xml:space="preserve"> </w:t>
      </w:r>
    </w:p>
    <w:p w14:paraId="03B48F42" w14:textId="356DDEDB" w:rsidR="005714DA" w:rsidRPr="00324A75" w:rsidRDefault="005714DA" w:rsidP="005714DA">
      <w:pPr>
        <w:spacing w:after="120"/>
        <w:ind w:left="231" w:hanging="10"/>
        <w:rPr>
          <w:rFonts w:ascii="Times New Roman" w:eastAsia="Times New Roman" w:hAnsi="Times New Roman" w:cs="Times New Roman"/>
          <w:sz w:val="24"/>
        </w:rPr>
      </w:pPr>
      <w:r w:rsidRPr="00324A75">
        <w:rPr>
          <w:rFonts w:ascii="Times New Roman" w:eastAsia="Times New Roman" w:hAnsi="Times New Roman" w:cs="Times New Roman"/>
          <w:sz w:val="24"/>
        </w:rPr>
        <w:t xml:space="preserve">TITLE OF </w:t>
      </w:r>
      <w:r w:rsidR="001C251C">
        <w:rPr>
          <w:rFonts w:ascii="Times New Roman" w:eastAsia="Times New Roman" w:hAnsi="Times New Roman" w:cs="Times New Roman"/>
          <w:sz w:val="24"/>
        </w:rPr>
        <w:t>……………</w:t>
      </w:r>
      <w:r w:rsidRPr="00324A75">
        <w:rPr>
          <w:rFonts w:ascii="Times New Roman" w:eastAsia="Times New Roman" w:hAnsi="Times New Roman" w:cs="Times New Roman"/>
          <w:sz w:val="24"/>
        </w:rPr>
        <w:t xml:space="preserve"> ........................................................................................................ </w:t>
      </w:r>
      <w:r w:rsidR="001C251C">
        <w:rPr>
          <w:rFonts w:ascii="Times New Roman" w:eastAsia="Times New Roman" w:hAnsi="Times New Roman" w:cs="Times New Roman"/>
          <w:sz w:val="24"/>
        </w:rPr>
        <w:t>4</w:t>
      </w:r>
      <w:r w:rsidRPr="00324A75">
        <w:rPr>
          <w:rFonts w:ascii="Times New Roman" w:hAnsi="Times New Roman" w:cs="Times New Roman"/>
          <w:sz w:val="24"/>
        </w:rPr>
        <w:t xml:space="preserve"> </w:t>
      </w:r>
    </w:p>
    <w:p w14:paraId="40E8894A" w14:textId="24079199"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WHY THIS TOPIC? .............................................................................................................</w:t>
      </w:r>
      <w:r w:rsidR="001C251C">
        <w:rPr>
          <w:rFonts w:ascii="Times New Roman" w:eastAsia="Times New Roman" w:hAnsi="Times New Roman" w:cs="Times New Roman"/>
          <w:sz w:val="24"/>
        </w:rPr>
        <w:t>4</w:t>
      </w:r>
      <w:r w:rsidRPr="00324A75">
        <w:rPr>
          <w:rFonts w:ascii="Times New Roman" w:hAnsi="Times New Roman" w:cs="Times New Roman"/>
          <w:sz w:val="24"/>
        </w:rPr>
        <w:t xml:space="preserve"> </w:t>
      </w:r>
    </w:p>
    <w:p w14:paraId="33E7B0D3" w14:textId="7FC2CA2A"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OBJECTIVE..........................................................................................................................</w:t>
      </w:r>
      <w:r w:rsidR="001C251C">
        <w:rPr>
          <w:rFonts w:ascii="Times New Roman" w:eastAsia="Times New Roman" w:hAnsi="Times New Roman" w:cs="Times New Roman"/>
          <w:sz w:val="24"/>
        </w:rPr>
        <w:t>4</w:t>
      </w:r>
      <w:r w:rsidRPr="00324A75">
        <w:rPr>
          <w:rFonts w:ascii="Times New Roman" w:hAnsi="Times New Roman" w:cs="Times New Roman"/>
          <w:sz w:val="24"/>
        </w:rPr>
        <w:t xml:space="preserve"> </w:t>
      </w:r>
    </w:p>
    <w:p w14:paraId="5A776053" w14:textId="179A97A7"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SCOPE .................................................................................................................................</w:t>
      </w:r>
      <w:r w:rsidR="007651A2" w:rsidRPr="00324A75">
        <w:rPr>
          <w:rFonts w:ascii="Times New Roman" w:eastAsia="Times New Roman" w:hAnsi="Times New Roman" w:cs="Times New Roman"/>
          <w:sz w:val="24"/>
        </w:rPr>
        <w:t>.</w:t>
      </w:r>
      <w:r w:rsidRPr="00324A75">
        <w:rPr>
          <w:rFonts w:ascii="Times New Roman" w:eastAsia="Times New Roman" w:hAnsi="Times New Roman" w:cs="Times New Roman"/>
          <w:sz w:val="24"/>
        </w:rPr>
        <w:t>4</w:t>
      </w:r>
      <w:r w:rsidRPr="00324A75">
        <w:rPr>
          <w:rFonts w:ascii="Times New Roman" w:hAnsi="Times New Roman" w:cs="Times New Roman"/>
          <w:sz w:val="24"/>
        </w:rPr>
        <w:t xml:space="preserve"> </w:t>
      </w:r>
    </w:p>
    <w:p w14:paraId="30B7298B" w14:textId="5A0547A6"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METHODOLOGY ...............................................................................................................4</w:t>
      </w:r>
      <w:r w:rsidRPr="00324A75">
        <w:rPr>
          <w:rFonts w:ascii="Times New Roman" w:hAnsi="Times New Roman" w:cs="Times New Roman"/>
          <w:sz w:val="24"/>
        </w:rPr>
        <w:t xml:space="preserve"> </w:t>
      </w:r>
    </w:p>
    <w:p w14:paraId="7DC187B8" w14:textId="67FE92EB"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ARCHITECTURE ................................................................................................................5</w:t>
      </w:r>
      <w:r w:rsidRPr="00324A75">
        <w:rPr>
          <w:rFonts w:ascii="Times New Roman" w:hAnsi="Times New Roman" w:cs="Times New Roman"/>
          <w:sz w:val="24"/>
        </w:rPr>
        <w:t xml:space="preserve"> </w:t>
      </w:r>
    </w:p>
    <w:p w14:paraId="04808FF7" w14:textId="16A88661"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REQUIREMENTS ................................................................................................................</w:t>
      </w:r>
      <w:r w:rsidR="006747EA">
        <w:rPr>
          <w:rFonts w:ascii="Times New Roman" w:eastAsia="Times New Roman" w:hAnsi="Times New Roman" w:cs="Times New Roman"/>
          <w:sz w:val="24"/>
        </w:rPr>
        <w:t>5</w:t>
      </w:r>
      <w:r w:rsidRPr="00324A75">
        <w:rPr>
          <w:rFonts w:ascii="Times New Roman" w:hAnsi="Times New Roman" w:cs="Times New Roman"/>
          <w:sz w:val="24"/>
        </w:rPr>
        <w:t xml:space="preserve"> </w:t>
      </w:r>
    </w:p>
    <w:p w14:paraId="531F9C6B" w14:textId="6F567F02"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CONTRIBUTION .................................................................................................................6</w:t>
      </w:r>
      <w:r w:rsidRPr="00324A75">
        <w:rPr>
          <w:rFonts w:ascii="Times New Roman" w:hAnsi="Times New Roman" w:cs="Times New Roman"/>
          <w:sz w:val="24"/>
        </w:rPr>
        <w:t xml:space="preserve"> </w:t>
      </w:r>
    </w:p>
    <w:p w14:paraId="7EC09CB8" w14:textId="6D0E70D4"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CONCLUSION .....................................................................................................................6</w:t>
      </w:r>
      <w:r w:rsidRPr="00324A75">
        <w:rPr>
          <w:rFonts w:ascii="Times New Roman" w:hAnsi="Times New Roman" w:cs="Times New Roman"/>
          <w:sz w:val="24"/>
        </w:rPr>
        <w:t xml:space="preserve"> </w:t>
      </w:r>
    </w:p>
    <w:p w14:paraId="3E49359B" w14:textId="792F5091" w:rsidR="005714DA" w:rsidRPr="00324A75" w:rsidRDefault="005714DA" w:rsidP="005714DA">
      <w:pPr>
        <w:spacing w:after="120"/>
        <w:ind w:left="10" w:hanging="10"/>
        <w:rPr>
          <w:rFonts w:ascii="Times New Roman" w:hAnsi="Times New Roman" w:cs="Times New Roman"/>
        </w:rPr>
      </w:pPr>
      <w:r w:rsidRPr="00324A75">
        <w:rPr>
          <w:rFonts w:ascii="Times New Roman" w:eastAsia="Times New Roman" w:hAnsi="Times New Roman" w:cs="Times New Roman"/>
          <w:sz w:val="24"/>
        </w:rPr>
        <w:t>CHAPTER 1: INTRODUCTION TO THE SYSTEM .............................................................7</w:t>
      </w:r>
      <w:r w:rsidRPr="00324A75">
        <w:rPr>
          <w:rFonts w:ascii="Times New Roman" w:hAnsi="Times New Roman" w:cs="Times New Roman"/>
          <w:sz w:val="24"/>
        </w:rPr>
        <w:t xml:space="preserve"> </w:t>
      </w:r>
    </w:p>
    <w:p w14:paraId="199A5167" w14:textId="61E313F7"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1.1 BACKGROUND .............................................................................................................7</w:t>
      </w:r>
      <w:r w:rsidRPr="00324A75">
        <w:rPr>
          <w:rFonts w:ascii="Times New Roman" w:hAnsi="Times New Roman" w:cs="Times New Roman"/>
          <w:sz w:val="24"/>
        </w:rPr>
        <w:t xml:space="preserve"> </w:t>
      </w:r>
    </w:p>
    <w:p w14:paraId="5031AAF1" w14:textId="124A7099"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1.2 OBJECTIVES .................................................................................................................7</w:t>
      </w:r>
      <w:r w:rsidRPr="00324A75">
        <w:rPr>
          <w:rFonts w:ascii="Times New Roman" w:hAnsi="Times New Roman" w:cs="Times New Roman"/>
          <w:sz w:val="24"/>
        </w:rPr>
        <w:t xml:space="preserve"> </w:t>
      </w:r>
    </w:p>
    <w:p w14:paraId="1C77C72E" w14:textId="0E126C8F"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1.3 PURPOSE, SCOPE, AND APPLICABILITY ...............................................................</w:t>
      </w:r>
      <w:r w:rsidR="0021342B">
        <w:rPr>
          <w:rFonts w:ascii="Times New Roman" w:eastAsia="Times New Roman" w:hAnsi="Times New Roman" w:cs="Times New Roman"/>
          <w:sz w:val="24"/>
        </w:rPr>
        <w:t>7</w:t>
      </w:r>
      <w:r w:rsidRPr="00324A75">
        <w:rPr>
          <w:rFonts w:ascii="Times New Roman" w:hAnsi="Times New Roman" w:cs="Times New Roman"/>
          <w:sz w:val="24"/>
        </w:rPr>
        <w:t xml:space="preserve"> </w:t>
      </w:r>
    </w:p>
    <w:p w14:paraId="3A20EB34" w14:textId="1DEC34EB"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1.3.1 PURPOSE .................................................................................................................8</w:t>
      </w:r>
      <w:r w:rsidRPr="00324A75">
        <w:rPr>
          <w:rFonts w:ascii="Times New Roman" w:hAnsi="Times New Roman" w:cs="Times New Roman"/>
          <w:sz w:val="24"/>
        </w:rPr>
        <w:t xml:space="preserve"> </w:t>
      </w:r>
    </w:p>
    <w:p w14:paraId="1BEC0C46" w14:textId="475213AC"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1.3.2 SCOPE ......................................................................................................................8</w:t>
      </w:r>
      <w:r w:rsidRPr="00324A75">
        <w:rPr>
          <w:rFonts w:ascii="Times New Roman" w:hAnsi="Times New Roman" w:cs="Times New Roman"/>
          <w:sz w:val="24"/>
        </w:rPr>
        <w:t xml:space="preserve"> </w:t>
      </w:r>
    </w:p>
    <w:p w14:paraId="499F9FDD" w14:textId="7A6FF4C4"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1.3.3 APPLICABILITY .....................................................................................................8</w:t>
      </w:r>
      <w:r w:rsidRPr="00324A75">
        <w:rPr>
          <w:rFonts w:ascii="Times New Roman" w:hAnsi="Times New Roman" w:cs="Times New Roman"/>
          <w:sz w:val="24"/>
        </w:rPr>
        <w:t xml:space="preserve"> </w:t>
      </w:r>
    </w:p>
    <w:p w14:paraId="0BC4B13D" w14:textId="18B0FE03" w:rsidR="005714DA" w:rsidRPr="00324A75" w:rsidRDefault="005714DA" w:rsidP="005714DA">
      <w:pPr>
        <w:spacing w:after="120"/>
        <w:ind w:left="10" w:hanging="10"/>
        <w:rPr>
          <w:rFonts w:ascii="Times New Roman" w:hAnsi="Times New Roman" w:cs="Times New Roman"/>
        </w:rPr>
      </w:pPr>
      <w:r w:rsidRPr="00324A75">
        <w:rPr>
          <w:rFonts w:ascii="Times New Roman" w:eastAsia="Times New Roman" w:hAnsi="Times New Roman" w:cs="Times New Roman"/>
          <w:sz w:val="24"/>
        </w:rPr>
        <w:t>CHAPTER 2: SURVEY OF TECHNOLOGY .........................................................................9</w:t>
      </w:r>
      <w:r w:rsidRPr="00324A75">
        <w:rPr>
          <w:rFonts w:ascii="Times New Roman" w:hAnsi="Times New Roman" w:cs="Times New Roman"/>
          <w:sz w:val="24"/>
        </w:rPr>
        <w:t xml:space="preserve"> </w:t>
      </w:r>
    </w:p>
    <w:p w14:paraId="13D01D5F" w14:textId="6D8129B8" w:rsidR="005714DA" w:rsidRPr="00324A75" w:rsidRDefault="00EA7960" w:rsidP="005714DA">
      <w:pPr>
        <w:spacing w:after="120"/>
        <w:ind w:left="231" w:hanging="10"/>
        <w:rPr>
          <w:rFonts w:ascii="Times New Roman" w:hAnsi="Times New Roman" w:cs="Times New Roman"/>
        </w:rPr>
      </w:pPr>
      <w:r>
        <w:rPr>
          <w:rFonts w:ascii="Times New Roman" w:eastAsia="Times New Roman" w:hAnsi="Times New Roman" w:cs="Times New Roman"/>
          <w:sz w:val="24"/>
        </w:rPr>
        <w:t>IDE……………………</w:t>
      </w:r>
      <w:r w:rsidR="005714DA" w:rsidRPr="00324A75">
        <w:rPr>
          <w:rFonts w:ascii="Times New Roman" w:eastAsia="Times New Roman" w:hAnsi="Times New Roman" w:cs="Times New Roman"/>
          <w:sz w:val="24"/>
        </w:rPr>
        <w:t>.........................................................................................................9</w:t>
      </w:r>
      <w:r w:rsidR="005714DA" w:rsidRPr="00324A75">
        <w:rPr>
          <w:rFonts w:ascii="Times New Roman" w:hAnsi="Times New Roman" w:cs="Times New Roman"/>
          <w:sz w:val="24"/>
        </w:rPr>
        <w:t xml:space="preserve"> </w:t>
      </w:r>
    </w:p>
    <w:p w14:paraId="32037F6F" w14:textId="10F08F3C" w:rsidR="005714DA" w:rsidRPr="00324A75" w:rsidRDefault="008F5599" w:rsidP="005714DA">
      <w:pPr>
        <w:spacing w:after="120"/>
        <w:ind w:left="231" w:hanging="10"/>
        <w:rPr>
          <w:rFonts w:ascii="Times New Roman" w:hAnsi="Times New Roman" w:cs="Times New Roman"/>
        </w:rPr>
      </w:pPr>
      <w:r>
        <w:rPr>
          <w:rFonts w:ascii="Times New Roman" w:eastAsia="Times New Roman" w:hAnsi="Times New Roman" w:cs="Times New Roman"/>
          <w:sz w:val="24"/>
        </w:rPr>
        <w:t>Framework</w:t>
      </w:r>
      <w:r w:rsidR="009739F1">
        <w:rPr>
          <w:rFonts w:ascii="Times New Roman" w:eastAsia="Times New Roman" w:hAnsi="Times New Roman" w:cs="Times New Roman"/>
          <w:sz w:val="24"/>
        </w:rPr>
        <w:t>……………</w:t>
      </w:r>
      <w:r w:rsidR="005714DA" w:rsidRPr="00324A75">
        <w:rPr>
          <w:rFonts w:ascii="Times New Roman" w:eastAsia="Times New Roman" w:hAnsi="Times New Roman" w:cs="Times New Roman"/>
          <w:sz w:val="24"/>
        </w:rPr>
        <w:t xml:space="preserve"> .......................................................................................................10</w:t>
      </w:r>
      <w:r w:rsidR="005714DA" w:rsidRPr="00324A75">
        <w:rPr>
          <w:rFonts w:ascii="Times New Roman" w:hAnsi="Times New Roman" w:cs="Times New Roman"/>
          <w:sz w:val="24"/>
        </w:rPr>
        <w:t xml:space="preserve"> </w:t>
      </w:r>
    </w:p>
    <w:p w14:paraId="4B3C8876" w14:textId="278E483C" w:rsidR="005714DA" w:rsidRPr="00324A75" w:rsidRDefault="005714DA" w:rsidP="005714DA">
      <w:pPr>
        <w:spacing w:after="143"/>
        <w:ind w:left="231" w:hanging="10"/>
        <w:rPr>
          <w:rFonts w:ascii="Times New Roman" w:hAnsi="Times New Roman" w:cs="Times New Roman"/>
        </w:rPr>
      </w:pPr>
      <w:r w:rsidRPr="00324A75">
        <w:rPr>
          <w:rFonts w:ascii="Times New Roman" w:eastAsia="Times New Roman" w:hAnsi="Times New Roman" w:cs="Times New Roman"/>
          <w:sz w:val="24"/>
        </w:rPr>
        <w:t>Databases .............................................................................................................................11</w:t>
      </w:r>
      <w:r w:rsidRPr="00324A75">
        <w:rPr>
          <w:rFonts w:ascii="Times New Roman" w:hAnsi="Times New Roman" w:cs="Times New Roman"/>
          <w:sz w:val="24"/>
        </w:rPr>
        <w:t xml:space="preserve"> </w:t>
      </w:r>
    </w:p>
    <w:p w14:paraId="6C4BE71D" w14:textId="085B31A6" w:rsidR="005714DA" w:rsidRPr="00324A75" w:rsidRDefault="009739F1" w:rsidP="005714DA">
      <w:pPr>
        <w:spacing w:after="120"/>
        <w:ind w:left="231" w:hanging="10"/>
        <w:rPr>
          <w:rFonts w:ascii="Times New Roman" w:hAnsi="Times New Roman" w:cs="Times New Roman"/>
        </w:rPr>
      </w:pPr>
      <w:r>
        <w:rPr>
          <w:rFonts w:ascii="Times New Roman" w:eastAsia="Times New Roman" w:hAnsi="Times New Roman" w:cs="Times New Roman"/>
          <w:sz w:val="24"/>
        </w:rPr>
        <w:t>Other…………………………………………………………</w:t>
      </w:r>
      <w:proofErr w:type="gramStart"/>
      <w:r>
        <w:rPr>
          <w:rFonts w:ascii="Times New Roman" w:eastAsia="Times New Roman" w:hAnsi="Times New Roman" w:cs="Times New Roman"/>
          <w:sz w:val="24"/>
        </w:rPr>
        <w:t>…..</w:t>
      </w:r>
      <w:proofErr w:type="gramEnd"/>
      <w:r w:rsidR="005714DA" w:rsidRPr="00324A75">
        <w:rPr>
          <w:rFonts w:ascii="Times New Roman" w:eastAsia="Times New Roman" w:hAnsi="Times New Roman" w:cs="Times New Roman"/>
          <w:sz w:val="24"/>
        </w:rPr>
        <w:t xml:space="preserve"> ......................................12</w:t>
      </w:r>
      <w:r w:rsidR="005714DA" w:rsidRPr="00324A75">
        <w:rPr>
          <w:rFonts w:ascii="Times New Roman" w:hAnsi="Times New Roman" w:cs="Times New Roman"/>
          <w:sz w:val="24"/>
        </w:rPr>
        <w:t xml:space="preserve"> </w:t>
      </w:r>
    </w:p>
    <w:p w14:paraId="36EE31FB" w14:textId="11481551" w:rsidR="005714DA" w:rsidRPr="00324A75" w:rsidRDefault="005714DA" w:rsidP="005714DA">
      <w:pPr>
        <w:spacing w:after="120"/>
        <w:ind w:left="10" w:hanging="10"/>
        <w:rPr>
          <w:rFonts w:ascii="Times New Roman" w:hAnsi="Times New Roman" w:cs="Times New Roman"/>
        </w:rPr>
      </w:pPr>
      <w:r w:rsidRPr="00324A75">
        <w:rPr>
          <w:rFonts w:ascii="Times New Roman" w:eastAsia="Times New Roman" w:hAnsi="Times New Roman" w:cs="Times New Roman"/>
          <w:sz w:val="24"/>
        </w:rPr>
        <w:t>CHAPTER 3: REQUIREMENT AND ANALYSIS .............................................................</w:t>
      </w:r>
      <w:r w:rsidR="00F86E62">
        <w:rPr>
          <w:rFonts w:ascii="Times New Roman" w:eastAsia="Times New Roman" w:hAnsi="Times New Roman" w:cs="Times New Roman"/>
          <w:sz w:val="24"/>
        </w:rPr>
        <w:t>.</w:t>
      </w:r>
      <w:r w:rsidR="00F86E62">
        <w:rPr>
          <w:rFonts w:ascii="Times New Roman" w:hAnsi="Times New Roman" w:cs="Times New Roman"/>
          <w:sz w:val="24"/>
        </w:rPr>
        <w:t>13</w:t>
      </w:r>
    </w:p>
    <w:p w14:paraId="6B003A21" w14:textId="16FE8B7F"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3.1 Problem Definition ........................................................................................................</w:t>
      </w:r>
      <w:r w:rsidR="00F86E62">
        <w:rPr>
          <w:rFonts w:ascii="Times New Roman" w:eastAsia="Times New Roman" w:hAnsi="Times New Roman" w:cs="Times New Roman"/>
          <w:sz w:val="24"/>
        </w:rPr>
        <w:t>13</w:t>
      </w:r>
      <w:r w:rsidRPr="00324A75">
        <w:rPr>
          <w:rFonts w:ascii="Times New Roman" w:hAnsi="Times New Roman" w:cs="Times New Roman"/>
          <w:sz w:val="24"/>
        </w:rPr>
        <w:t xml:space="preserve"> </w:t>
      </w:r>
    </w:p>
    <w:p w14:paraId="02C2FCED" w14:textId="4A097C6C"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3.2 REQUIREMENT SPECIFICATION ............................................................................</w:t>
      </w:r>
      <w:r w:rsidR="00051602">
        <w:rPr>
          <w:rFonts w:ascii="Times New Roman" w:eastAsia="Times New Roman" w:hAnsi="Times New Roman" w:cs="Times New Roman"/>
          <w:sz w:val="24"/>
        </w:rPr>
        <w:t>14</w:t>
      </w:r>
      <w:r w:rsidRPr="00324A75">
        <w:rPr>
          <w:rFonts w:ascii="Times New Roman" w:hAnsi="Times New Roman" w:cs="Times New Roman"/>
          <w:sz w:val="24"/>
        </w:rPr>
        <w:t xml:space="preserve"> </w:t>
      </w:r>
    </w:p>
    <w:p w14:paraId="47F1A4B2" w14:textId="14A64132" w:rsidR="005714DA" w:rsidRPr="00324A75" w:rsidRDefault="005714DA" w:rsidP="00C56B85">
      <w:pPr>
        <w:spacing w:after="16" w:line="362" w:lineRule="auto"/>
        <w:ind w:left="209" w:hanging="10"/>
        <w:jc w:val="center"/>
        <w:rPr>
          <w:rFonts w:ascii="Times New Roman" w:hAnsi="Times New Roman" w:cs="Times New Roman"/>
        </w:rPr>
      </w:pPr>
      <w:r w:rsidRPr="00324A75">
        <w:rPr>
          <w:rFonts w:ascii="Times New Roman" w:eastAsia="Times New Roman" w:hAnsi="Times New Roman" w:cs="Times New Roman"/>
          <w:sz w:val="24"/>
        </w:rPr>
        <w:t>3.2.1 Requirement Gathering ............................................................................................</w:t>
      </w:r>
      <w:r w:rsidR="00051602">
        <w:rPr>
          <w:rFonts w:ascii="Times New Roman" w:eastAsia="Times New Roman" w:hAnsi="Times New Roman" w:cs="Times New Roman"/>
          <w:sz w:val="24"/>
        </w:rPr>
        <w:t>14</w:t>
      </w:r>
      <w:r w:rsidRPr="00324A75">
        <w:rPr>
          <w:rFonts w:ascii="Times New Roman" w:hAnsi="Times New Roman" w:cs="Times New Roman"/>
          <w:sz w:val="24"/>
        </w:rPr>
        <w:t xml:space="preserve"> </w:t>
      </w:r>
      <w:r w:rsidRPr="00324A75">
        <w:rPr>
          <w:rFonts w:ascii="Times New Roman" w:eastAsia="Times New Roman" w:hAnsi="Times New Roman" w:cs="Times New Roman"/>
          <w:sz w:val="24"/>
        </w:rPr>
        <w:t>3.2.2 REQUIREMENT ANALYSIS ................................................................................</w:t>
      </w:r>
      <w:r w:rsidR="00AF7661">
        <w:rPr>
          <w:rFonts w:ascii="Times New Roman" w:eastAsia="Times New Roman" w:hAnsi="Times New Roman" w:cs="Times New Roman"/>
          <w:sz w:val="24"/>
        </w:rPr>
        <w:t>20</w:t>
      </w:r>
      <w:r w:rsidRPr="00324A75">
        <w:rPr>
          <w:rFonts w:ascii="Times New Roman" w:eastAsia="Times New Roman" w:hAnsi="Times New Roman" w:cs="Times New Roman"/>
          <w:sz w:val="24"/>
        </w:rPr>
        <w:t xml:space="preserve"> </w:t>
      </w:r>
      <w:r w:rsidRPr="00324A75">
        <w:rPr>
          <w:rFonts w:ascii="Times New Roman" w:hAnsi="Times New Roman" w:cs="Times New Roman"/>
          <w:sz w:val="24"/>
        </w:rPr>
        <w:t xml:space="preserve">  </w:t>
      </w:r>
    </w:p>
    <w:p w14:paraId="1C481FAD" w14:textId="0D7B0F3E" w:rsidR="005714DA" w:rsidRPr="00324A75" w:rsidRDefault="005714DA" w:rsidP="005714DA">
      <w:pPr>
        <w:spacing w:after="120"/>
        <w:ind w:left="10" w:hanging="10"/>
        <w:rPr>
          <w:rFonts w:ascii="Times New Roman" w:hAnsi="Times New Roman" w:cs="Times New Roman"/>
        </w:rPr>
      </w:pPr>
      <w:r w:rsidRPr="00324A75">
        <w:rPr>
          <w:rFonts w:ascii="Times New Roman" w:eastAsia="Times New Roman" w:hAnsi="Times New Roman" w:cs="Times New Roman"/>
          <w:sz w:val="24"/>
        </w:rPr>
        <w:t>CHAPTER 4: System Design .................................................................................................</w:t>
      </w:r>
      <w:r w:rsidR="00AF7661">
        <w:rPr>
          <w:rFonts w:ascii="Times New Roman" w:eastAsia="Times New Roman" w:hAnsi="Times New Roman" w:cs="Times New Roman"/>
          <w:sz w:val="24"/>
        </w:rPr>
        <w:t>26</w:t>
      </w:r>
      <w:r w:rsidRPr="00324A75">
        <w:rPr>
          <w:rFonts w:ascii="Times New Roman" w:hAnsi="Times New Roman" w:cs="Times New Roman"/>
          <w:sz w:val="24"/>
        </w:rPr>
        <w:t xml:space="preserve"> </w:t>
      </w:r>
    </w:p>
    <w:p w14:paraId="15F3EF9D" w14:textId="57BD4FAB"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4.1 Entity Relationship Diagram .........................................................................................</w:t>
      </w:r>
      <w:r w:rsidR="00AF7661">
        <w:rPr>
          <w:rFonts w:ascii="Times New Roman" w:eastAsia="Times New Roman" w:hAnsi="Times New Roman" w:cs="Times New Roman"/>
          <w:sz w:val="24"/>
        </w:rPr>
        <w:t>26</w:t>
      </w:r>
      <w:r w:rsidRPr="00324A75">
        <w:rPr>
          <w:rFonts w:ascii="Times New Roman" w:hAnsi="Times New Roman" w:cs="Times New Roman"/>
          <w:sz w:val="24"/>
        </w:rPr>
        <w:t xml:space="preserve"> </w:t>
      </w:r>
    </w:p>
    <w:p w14:paraId="4A3C239D" w14:textId="778E99A6"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 xml:space="preserve">4.1.1 Diagram </w:t>
      </w:r>
      <w:proofErr w:type="gramStart"/>
      <w:r w:rsidRPr="00324A75">
        <w:rPr>
          <w:rFonts w:ascii="Times New Roman" w:eastAsia="Times New Roman" w:hAnsi="Times New Roman" w:cs="Times New Roman"/>
          <w:sz w:val="24"/>
        </w:rPr>
        <w:t>Notations:.................................................................................................</w:t>
      </w:r>
      <w:proofErr w:type="gramEnd"/>
      <w:r w:rsidRPr="00324A75">
        <w:rPr>
          <w:rFonts w:ascii="Times New Roman" w:hAnsi="Times New Roman" w:cs="Times New Roman"/>
          <w:sz w:val="24"/>
        </w:rPr>
        <w:t xml:space="preserve"> </w:t>
      </w:r>
      <w:r w:rsidR="00D94250">
        <w:rPr>
          <w:rFonts w:ascii="Times New Roman" w:hAnsi="Times New Roman" w:cs="Times New Roman"/>
          <w:sz w:val="24"/>
        </w:rPr>
        <w:t>26</w:t>
      </w:r>
    </w:p>
    <w:p w14:paraId="002F261D" w14:textId="63F10F44"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4.1.2 Entity Sets ...............................................................................................................</w:t>
      </w:r>
      <w:r w:rsidR="00D94250">
        <w:rPr>
          <w:rFonts w:ascii="Times New Roman" w:eastAsia="Times New Roman" w:hAnsi="Times New Roman" w:cs="Times New Roman"/>
          <w:sz w:val="24"/>
        </w:rPr>
        <w:t>28</w:t>
      </w:r>
      <w:r w:rsidRPr="00324A75">
        <w:rPr>
          <w:rFonts w:ascii="Times New Roman" w:hAnsi="Times New Roman" w:cs="Times New Roman"/>
          <w:sz w:val="24"/>
        </w:rPr>
        <w:t xml:space="preserve"> </w:t>
      </w:r>
    </w:p>
    <w:p w14:paraId="2BD5E57A" w14:textId="59108F34" w:rsidR="005714DA" w:rsidRPr="00324A75" w:rsidRDefault="005714DA" w:rsidP="005714DA">
      <w:pPr>
        <w:spacing w:after="120"/>
        <w:ind w:left="434" w:hanging="10"/>
        <w:rPr>
          <w:rFonts w:ascii="Times New Roman" w:hAnsi="Times New Roman" w:cs="Times New Roman"/>
        </w:rPr>
      </w:pPr>
      <w:proofErr w:type="gramStart"/>
      <w:r w:rsidRPr="00324A75">
        <w:rPr>
          <w:rFonts w:ascii="Times New Roman" w:eastAsia="Times New Roman" w:hAnsi="Times New Roman" w:cs="Times New Roman"/>
          <w:sz w:val="24"/>
        </w:rPr>
        <w:t>4.1.3  Relationship</w:t>
      </w:r>
      <w:proofErr w:type="gramEnd"/>
      <w:r w:rsidRPr="00324A75">
        <w:rPr>
          <w:rFonts w:ascii="Times New Roman" w:eastAsia="Times New Roman" w:hAnsi="Times New Roman" w:cs="Times New Roman"/>
          <w:sz w:val="24"/>
        </w:rPr>
        <w:t xml:space="preserve"> Sets ..................................................................................................</w:t>
      </w:r>
      <w:r w:rsidRPr="00324A75">
        <w:rPr>
          <w:rFonts w:ascii="Times New Roman" w:hAnsi="Times New Roman" w:cs="Times New Roman"/>
          <w:sz w:val="24"/>
        </w:rPr>
        <w:t xml:space="preserve"> </w:t>
      </w:r>
      <w:r w:rsidR="002E40F1">
        <w:rPr>
          <w:rFonts w:ascii="Times New Roman" w:hAnsi="Times New Roman" w:cs="Times New Roman"/>
          <w:sz w:val="24"/>
        </w:rPr>
        <w:t>36</w:t>
      </w:r>
    </w:p>
    <w:p w14:paraId="47D142FA" w14:textId="03E408A1"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lastRenderedPageBreak/>
        <w:t>4.1.4 ER Diagram ............................................................................................................</w:t>
      </w:r>
      <w:r w:rsidRPr="00324A75">
        <w:rPr>
          <w:rFonts w:ascii="Times New Roman" w:hAnsi="Times New Roman" w:cs="Times New Roman"/>
          <w:sz w:val="24"/>
        </w:rPr>
        <w:t xml:space="preserve"> </w:t>
      </w:r>
      <w:r w:rsidR="002E40F1">
        <w:rPr>
          <w:rFonts w:ascii="Times New Roman" w:hAnsi="Times New Roman" w:cs="Times New Roman"/>
          <w:sz w:val="24"/>
        </w:rPr>
        <w:t>41</w:t>
      </w:r>
    </w:p>
    <w:p w14:paraId="420347E3" w14:textId="4CA37E5C" w:rsidR="005714DA" w:rsidRPr="00324A75" w:rsidRDefault="005714DA" w:rsidP="005714DA">
      <w:pPr>
        <w:spacing w:after="120"/>
        <w:ind w:left="231" w:hanging="10"/>
        <w:rPr>
          <w:rFonts w:ascii="Times New Roman" w:hAnsi="Times New Roman" w:cs="Times New Roman"/>
        </w:rPr>
      </w:pPr>
      <w:proofErr w:type="gramStart"/>
      <w:r w:rsidRPr="00324A75">
        <w:rPr>
          <w:rFonts w:ascii="Times New Roman" w:eastAsia="Times New Roman" w:hAnsi="Times New Roman" w:cs="Times New Roman"/>
          <w:sz w:val="24"/>
        </w:rPr>
        <w:t xml:space="preserve">4.2  </w:t>
      </w:r>
      <w:r w:rsidR="002E40F1" w:rsidRPr="00324A75">
        <w:rPr>
          <w:rFonts w:ascii="Times New Roman" w:eastAsia="Times New Roman" w:hAnsi="Times New Roman" w:cs="Times New Roman"/>
          <w:sz w:val="24"/>
        </w:rPr>
        <w:t>Module</w:t>
      </w:r>
      <w:proofErr w:type="gramEnd"/>
      <w:r w:rsidR="002E40F1" w:rsidRPr="00324A75">
        <w:rPr>
          <w:rFonts w:ascii="Times New Roman" w:eastAsia="Times New Roman" w:hAnsi="Times New Roman" w:cs="Times New Roman"/>
          <w:sz w:val="24"/>
        </w:rPr>
        <w:t xml:space="preserve"> Diagram</w:t>
      </w:r>
      <w:r w:rsidRPr="00324A75">
        <w:rPr>
          <w:rFonts w:ascii="Times New Roman" w:eastAsia="Times New Roman" w:hAnsi="Times New Roman" w:cs="Times New Roman"/>
          <w:sz w:val="24"/>
        </w:rPr>
        <w:t>...........................................................................................................</w:t>
      </w:r>
      <w:r w:rsidR="001C5BC1">
        <w:rPr>
          <w:rFonts w:ascii="Times New Roman" w:eastAsia="Times New Roman" w:hAnsi="Times New Roman" w:cs="Times New Roman"/>
          <w:sz w:val="24"/>
        </w:rPr>
        <w:t>42</w:t>
      </w:r>
      <w:r w:rsidRPr="00324A75">
        <w:rPr>
          <w:rFonts w:ascii="Times New Roman" w:hAnsi="Times New Roman" w:cs="Times New Roman"/>
          <w:sz w:val="24"/>
        </w:rPr>
        <w:t xml:space="preserve"> </w:t>
      </w:r>
    </w:p>
    <w:p w14:paraId="12E9ABDB" w14:textId="04B483E5"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4.3</w:t>
      </w:r>
      <w:r w:rsidR="002E40F1">
        <w:rPr>
          <w:rFonts w:ascii="Times New Roman" w:eastAsia="Times New Roman" w:hAnsi="Times New Roman" w:cs="Times New Roman"/>
          <w:sz w:val="24"/>
        </w:rPr>
        <w:t xml:space="preserve"> S</w:t>
      </w:r>
      <w:r w:rsidR="001C5BC1">
        <w:rPr>
          <w:rFonts w:ascii="Times New Roman" w:eastAsia="Times New Roman" w:hAnsi="Times New Roman" w:cs="Times New Roman"/>
          <w:sz w:val="24"/>
        </w:rPr>
        <w:t>chema Diagram</w:t>
      </w:r>
      <w:r w:rsidRPr="00324A75">
        <w:rPr>
          <w:rFonts w:ascii="Times New Roman" w:eastAsia="Times New Roman" w:hAnsi="Times New Roman" w:cs="Times New Roman"/>
          <w:sz w:val="24"/>
        </w:rPr>
        <w:t>...........................................................................................................</w:t>
      </w:r>
      <w:r w:rsidRPr="00324A75">
        <w:rPr>
          <w:rFonts w:ascii="Times New Roman" w:hAnsi="Times New Roman" w:cs="Times New Roman"/>
          <w:sz w:val="24"/>
        </w:rPr>
        <w:t xml:space="preserve"> </w:t>
      </w:r>
      <w:r w:rsidR="00D845D2">
        <w:rPr>
          <w:rFonts w:ascii="Times New Roman" w:hAnsi="Times New Roman" w:cs="Times New Roman"/>
          <w:sz w:val="24"/>
        </w:rPr>
        <w:t>46</w:t>
      </w:r>
    </w:p>
    <w:p w14:paraId="2972A29D" w14:textId="73565723"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4.4 Data Flow Diagram .......................................................................................................</w:t>
      </w:r>
      <w:r w:rsidR="00D845D2">
        <w:rPr>
          <w:rFonts w:ascii="Times New Roman" w:hAnsi="Times New Roman" w:cs="Times New Roman"/>
          <w:sz w:val="24"/>
        </w:rPr>
        <w:t>48</w:t>
      </w:r>
    </w:p>
    <w:p w14:paraId="2DD52166" w14:textId="5C20DD15"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4.4.1 Level 0 (Context Level DFD) .................................................................................</w:t>
      </w:r>
      <w:r w:rsidR="00D845D2">
        <w:rPr>
          <w:rFonts w:ascii="Times New Roman" w:eastAsia="Times New Roman" w:hAnsi="Times New Roman" w:cs="Times New Roman"/>
          <w:sz w:val="24"/>
        </w:rPr>
        <w:t>49</w:t>
      </w:r>
      <w:r w:rsidRPr="00324A75">
        <w:rPr>
          <w:rFonts w:ascii="Times New Roman" w:hAnsi="Times New Roman" w:cs="Times New Roman"/>
          <w:sz w:val="24"/>
        </w:rPr>
        <w:t xml:space="preserve"> </w:t>
      </w:r>
    </w:p>
    <w:p w14:paraId="646F2104" w14:textId="758FCFC8"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4.4.2 First Level DFD ......................................................................................................</w:t>
      </w:r>
      <w:r w:rsidR="00D845D2">
        <w:rPr>
          <w:rFonts w:ascii="Times New Roman" w:hAnsi="Times New Roman" w:cs="Times New Roman"/>
          <w:sz w:val="24"/>
        </w:rPr>
        <w:t>50</w:t>
      </w:r>
    </w:p>
    <w:p w14:paraId="165283ED" w14:textId="74640679" w:rsidR="005714DA" w:rsidRDefault="005714DA" w:rsidP="005714DA">
      <w:pPr>
        <w:spacing w:after="120"/>
        <w:ind w:left="434" w:hanging="10"/>
        <w:rPr>
          <w:rFonts w:ascii="Times New Roman" w:eastAsia="Times New Roman" w:hAnsi="Times New Roman" w:cs="Times New Roman"/>
          <w:sz w:val="24"/>
        </w:rPr>
      </w:pPr>
      <w:r w:rsidRPr="00324A75">
        <w:rPr>
          <w:rFonts w:ascii="Times New Roman" w:eastAsia="Times New Roman" w:hAnsi="Times New Roman" w:cs="Times New Roman"/>
          <w:sz w:val="24"/>
        </w:rPr>
        <w:t>4.4.3 Second Level DFD .................................................................................................</w:t>
      </w:r>
      <w:r w:rsidR="00153DD5">
        <w:rPr>
          <w:rFonts w:ascii="Times New Roman" w:eastAsia="Times New Roman" w:hAnsi="Times New Roman" w:cs="Times New Roman"/>
          <w:sz w:val="24"/>
        </w:rPr>
        <w:t>51</w:t>
      </w:r>
    </w:p>
    <w:p w14:paraId="134C754C" w14:textId="28740F08" w:rsidR="00153DD5" w:rsidRPr="00324A75" w:rsidRDefault="00153DD5" w:rsidP="00153DD5">
      <w:pPr>
        <w:spacing w:after="120"/>
        <w:ind w:left="434" w:hanging="10"/>
        <w:rPr>
          <w:rFonts w:ascii="Times New Roman" w:hAnsi="Times New Roman" w:cs="Times New Roman"/>
        </w:rPr>
      </w:pPr>
      <w:r w:rsidRPr="00324A75">
        <w:rPr>
          <w:rFonts w:ascii="Times New Roman" w:eastAsia="Times New Roman" w:hAnsi="Times New Roman" w:cs="Times New Roman"/>
          <w:sz w:val="24"/>
        </w:rPr>
        <w:t>4.4.</w:t>
      </w:r>
      <w:r>
        <w:rPr>
          <w:rFonts w:ascii="Times New Roman" w:eastAsia="Times New Roman" w:hAnsi="Times New Roman" w:cs="Times New Roman"/>
          <w:sz w:val="24"/>
        </w:rPr>
        <w:t>4</w:t>
      </w:r>
      <w:r w:rsidRPr="00324A75">
        <w:rPr>
          <w:rFonts w:ascii="Times New Roman" w:eastAsia="Times New Roman" w:hAnsi="Times New Roman" w:cs="Times New Roman"/>
          <w:sz w:val="24"/>
        </w:rPr>
        <w:t xml:space="preserve"> </w:t>
      </w:r>
      <w:r>
        <w:rPr>
          <w:rFonts w:ascii="Times New Roman" w:eastAsia="Times New Roman" w:hAnsi="Times New Roman" w:cs="Times New Roman"/>
          <w:sz w:val="24"/>
        </w:rPr>
        <w:t>Th</w:t>
      </w:r>
      <w:r w:rsidR="007C4626">
        <w:rPr>
          <w:rFonts w:ascii="Times New Roman" w:eastAsia="Times New Roman" w:hAnsi="Times New Roman" w:cs="Times New Roman"/>
          <w:sz w:val="24"/>
        </w:rPr>
        <w:t>ird</w:t>
      </w:r>
      <w:r w:rsidRPr="00324A75">
        <w:rPr>
          <w:rFonts w:ascii="Times New Roman" w:eastAsia="Times New Roman" w:hAnsi="Times New Roman" w:cs="Times New Roman"/>
          <w:sz w:val="24"/>
        </w:rPr>
        <w:t xml:space="preserve"> Level DFD .............................................................................................</w:t>
      </w:r>
      <w:r w:rsidR="007C4626">
        <w:rPr>
          <w:rFonts w:ascii="Times New Roman" w:eastAsia="Times New Roman" w:hAnsi="Times New Roman" w:cs="Times New Roman"/>
          <w:sz w:val="24"/>
        </w:rPr>
        <w:t>..</w:t>
      </w:r>
      <w:r w:rsidRPr="00324A75">
        <w:rPr>
          <w:rFonts w:ascii="Times New Roman" w:eastAsia="Times New Roman" w:hAnsi="Times New Roman" w:cs="Times New Roman"/>
          <w:sz w:val="24"/>
        </w:rPr>
        <w:t>....</w:t>
      </w:r>
      <w:r w:rsidR="007C4626">
        <w:rPr>
          <w:rFonts w:ascii="Times New Roman" w:eastAsia="Times New Roman" w:hAnsi="Times New Roman" w:cs="Times New Roman"/>
          <w:sz w:val="24"/>
        </w:rPr>
        <w:t>.</w:t>
      </w:r>
      <w:r>
        <w:rPr>
          <w:rFonts w:ascii="Times New Roman" w:eastAsia="Times New Roman" w:hAnsi="Times New Roman" w:cs="Times New Roman"/>
          <w:sz w:val="24"/>
        </w:rPr>
        <w:t>5</w:t>
      </w:r>
      <w:r w:rsidR="007C4626">
        <w:rPr>
          <w:rFonts w:ascii="Times New Roman" w:eastAsia="Times New Roman" w:hAnsi="Times New Roman" w:cs="Times New Roman"/>
          <w:sz w:val="24"/>
        </w:rPr>
        <w:t>4</w:t>
      </w:r>
    </w:p>
    <w:p w14:paraId="769BDD08" w14:textId="26222C60"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4.5 Use case Diagram ..........................................................................................................</w:t>
      </w:r>
      <w:r w:rsidR="007C4626">
        <w:rPr>
          <w:rFonts w:ascii="Times New Roman" w:eastAsia="Times New Roman" w:hAnsi="Times New Roman" w:cs="Times New Roman"/>
          <w:sz w:val="24"/>
        </w:rPr>
        <w:t>56</w:t>
      </w:r>
      <w:r w:rsidRPr="00324A75">
        <w:rPr>
          <w:rFonts w:ascii="Times New Roman" w:hAnsi="Times New Roman" w:cs="Times New Roman"/>
          <w:sz w:val="24"/>
        </w:rPr>
        <w:t xml:space="preserve"> </w:t>
      </w:r>
    </w:p>
    <w:p w14:paraId="547B761D" w14:textId="68F981ED"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 xml:space="preserve">4.5.1 </w:t>
      </w:r>
      <w:r w:rsidR="000D7E6E">
        <w:rPr>
          <w:rFonts w:ascii="Times New Roman" w:eastAsia="Times New Roman" w:hAnsi="Times New Roman" w:cs="Times New Roman"/>
          <w:sz w:val="24"/>
        </w:rPr>
        <w:t>Diagram Nota</w:t>
      </w:r>
      <w:r w:rsidR="00A85CFD">
        <w:rPr>
          <w:rFonts w:ascii="Times New Roman" w:eastAsia="Times New Roman" w:hAnsi="Times New Roman" w:cs="Times New Roman"/>
          <w:sz w:val="24"/>
        </w:rPr>
        <w:t>t</w:t>
      </w:r>
      <w:r w:rsidR="000D7E6E">
        <w:rPr>
          <w:rFonts w:ascii="Times New Roman" w:eastAsia="Times New Roman" w:hAnsi="Times New Roman" w:cs="Times New Roman"/>
          <w:sz w:val="24"/>
        </w:rPr>
        <w:t xml:space="preserve">ion and </w:t>
      </w:r>
      <w:r w:rsidRPr="00324A75">
        <w:rPr>
          <w:rFonts w:ascii="Times New Roman" w:eastAsia="Times New Roman" w:hAnsi="Times New Roman" w:cs="Times New Roman"/>
          <w:sz w:val="24"/>
        </w:rPr>
        <w:t>Use Case Diagram...............................................................</w:t>
      </w:r>
      <w:r w:rsidR="007B222F">
        <w:rPr>
          <w:rFonts w:ascii="Times New Roman" w:eastAsia="Times New Roman" w:hAnsi="Times New Roman" w:cs="Times New Roman"/>
          <w:sz w:val="24"/>
        </w:rPr>
        <w:t>56</w:t>
      </w:r>
    </w:p>
    <w:p w14:paraId="1F6F1A44" w14:textId="42093121"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4.5.2 USECASE DESCRIPTION ....................................................................................</w:t>
      </w:r>
      <w:r w:rsidR="007B222F">
        <w:rPr>
          <w:rFonts w:ascii="Times New Roman" w:eastAsia="Times New Roman" w:hAnsi="Times New Roman" w:cs="Times New Roman"/>
          <w:sz w:val="24"/>
        </w:rPr>
        <w:t>57</w:t>
      </w:r>
    </w:p>
    <w:p w14:paraId="044F737B" w14:textId="493C6461" w:rsidR="005714DA" w:rsidRPr="00324A75" w:rsidRDefault="005714DA" w:rsidP="005714DA">
      <w:pPr>
        <w:spacing w:after="120"/>
        <w:ind w:left="434" w:hanging="10"/>
        <w:rPr>
          <w:rFonts w:ascii="Times New Roman" w:hAnsi="Times New Roman" w:cs="Times New Roman"/>
        </w:rPr>
      </w:pPr>
      <w:r w:rsidRPr="00324A75">
        <w:rPr>
          <w:rFonts w:ascii="Times New Roman" w:eastAsia="Times New Roman" w:hAnsi="Times New Roman" w:cs="Times New Roman"/>
          <w:sz w:val="24"/>
        </w:rPr>
        <w:t>4.5.3 USECASE SCENARIO ..........................................................................................</w:t>
      </w:r>
      <w:r w:rsidR="007B222F">
        <w:rPr>
          <w:rFonts w:ascii="Times New Roman" w:hAnsi="Times New Roman" w:cs="Times New Roman"/>
          <w:sz w:val="24"/>
        </w:rPr>
        <w:t>61</w:t>
      </w:r>
    </w:p>
    <w:p w14:paraId="770DE1D0" w14:textId="107B4D0F" w:rsidR="005714DA" w:rsidRPr="00324A75" w:rsidRDefault="005714DA" w:rsidP="005714DA">
      <w:pPr>
        <w:numPr>
          <w:ilvl w:val="0"/>
          <w:numId w:val="50"/>
        </w:numPr>
        <w:spacing w:after="120" w:line="256" w:lineRule="auto"/>
        <w:ind w:hanging="240"/>
        <w:rPr>
          <w:rFonts w:ascii="Times New Roman" w:hAnsi="Times New Roman" w:cs="Times New Roman"/>
        </w:rPr>
      </w:pPr>
      <w:r w:rsidRPr="00324A75">
        <w:rPr>
          <w:rFonts w:ascii="Times New Roman" w:eastAsia="Times New Roman" w:hAnsi="Times New Roman" w:cs="Times New Roman"/>
          <w:sz w:val="24"/>
        </w:rPr>
        <w:t>Regist</w:t>
      </w:r>
      <w:r w:rsidR="002A618D">
        <w:rPr>
          <w:rFonts w:ascii="Times New Roman" w:eastAsia="Times New Roman" w:hAnsi="Times New Roman" w:cs="Times New Roman"/>
          <w:sz w:val="24"/>
        </w:rPr>
        <w:t>ration</w:t>
      </w:r>
      <w:r w:rsidRPr="00324A75">
        <w:rPr>
          <w:rFonts w:ascii="Times New Roman" w:eastAsia="Times New Roman" w:hAnsi="Times New Roman" w:cs="Times New Roman"/>
          <w:sz w:val="24"/>
        </w:rPr>
        <w:t>..................................................................................................................</w:t>
      </w:r>
      <w:r w:rsidR="00AA126E">
        <w:rPr>
          <w:rFonts w:ascii="Times New Roman" w:eastAsia="Times New Roman" w:hAnsi="Times New Roman" w:cs="Times New Roman"/>
          <w:sz w:val="24"/>
        </w:rPr>
        <w:t>.61</w:t>
      </w:r>
      <w:r w:rsidRPr="00324A75">
        <w:rPr>
          <w:rFonts w:ascii="Times New Roman" w:hAnsi="Times New Roman" w:cs="Times New Roman"/>
          <w:sz w:val="24"/>
        </w:rPr>
        <w:t xml:space="preserve"> </w:t>
      </w:r>
    </w:p>
    <w:p w14:paraId="6A9CE83D" w14:textId="15E495BC" w:rsidR="005714DA" w:rsidRPr="00324A75" w:rsidRDefault="005714DA" w:rsidP="005714DA">
      <w:pPr>
        <w:numPr>
          <w:ilvl w:val="0"/>
          <w:numId w:val="50"/>
        </w:numPr>
        <w:spacing w:after="120" w:line="256" w:lineRule="auto"/>
        <w:ind w:hanging="240"/>
        <w:rPr>
          <w:rFonts w:ascii="Times New Roman" w:hAnsi="Times New Roman" w:cs="Times New Roman"/>
        </w:rPr>
      </w:pPr>
      <w:r w:rsidRPr="00324A75">
        <w:rPr>
          <w:rFonts w:ascii="Times New Roman" w:eastAsia="Times New Roman" w:hAnsi="Times New Roman" w:cs="Times New Roman"/>
          <w:sz w:val="24"/>
        </w:rPr>
        <w:t>Login ............................................................................................................................</w:t>
      </w:r>
      <w:r w:rsidR="00AA126E">
        <w:rPr>
          <w:rFonts w:ascii="Times New Roman" w:eastAsia="Times New Roman" w:hAnsi="Times New Roman" w:cs="Times New Roman"/>
          <w:sz w:val="24"/>
        </w:rPr>
        <w:t>61</w:t>
      </w:r>
      <w:r w:rsidRPr="00324A75">
        <w:rPr>
          <w:rFonts w:ascii="Times New Roman" w:hAnsi="Times New Roman" w:cs="Times New Roman"/>
          <w:sz w:val="24"/>
        </w:rPr>
        <w:t xml:space="preserve"> </w:t>
      </w:r>
    </w:p>
    <w:p w14:paraId="208659C8" w14:textId="121F3140" w:rsidR="005714DA" w:rsidRPr="00324A75" w:rsidRDefault="002A618D" w:rsidP="005714DA">
      <w:pPr>
        <w:numPr>
          <w:ilvl w:val="0"/>
          <w:numId w:val="50"/>
        </w:numPr>
        <w:spacing w:after="120" w:line="256" w:lineRule="auto"/>
        <w:ind w:hanging="240"/>
        <w:rPr>
          <w:rFonts w:ascii="Times New Roman" w:hAnsi="Times New Roman" w:cs="Times New Roman"/>
        </w:rPr>
      </w:pPr>
      <w:r>
        <w:rPr>
          <w:rFonts w:ascii="Times New Roman" w:eastAsia="Times New Roman" w:hAnsi="Times New Roman" w:cs="Times New Roman"/>
          <w:sz w:val="24"/>
        </w:rPr>
        <w:t>Messaging</w:t>
      </w:r>
      <w:r w:rsidR="005714DA" w:rsidRPr="00324A75">
        <w:rPr>
          <w:rFonts w:ascii="Times New Roman" w:eastAsia="Times New Roman" w:hAnsi="Times New Roman" w:cs="Times New Roman"/>
          <w:sz w:val="24"/>
        </w:rPr>
        <w:t xml:space="preserve"> ..................................................................................................</w:t>
      </w:r>
      <w:r w:rsidR="00AA126E">
        <w:rPr>
          <w:rFonts w:ascii="Times New Roman" w:eastAsia="Times New Roman" w:hAnsi="Times New Roman" w:cs="Times New Roman"/>
          <w:sz w:val="24"/>
        </w:rPr>
        <w:t>..................61</w:t>
      </w:r>
    </w:p>
    <w:p w14:paraId="5D2F1D87" w14:textId="7016EBF4" w:rsidR="005714DA" w:rsidRPr="00324A75" w:rsidRDefault="002A618D" w:rsidP="005714DA">
      <w:pPr>
        <w:numPr>
          <w:ilvl w:val="0"/>
          <w:numId w:val="50"/>
        </w:numPr>
        <w:spacing w:after="120" w:line="256" w:lineRule="auto"/>
        <w:ind w:hanging="240"/>
        <w:rPr>
          <w:rFonts w:ascii="Times New Roman" w:hAnsi="Times New Roman" w:cs="Times New Roman"/>
        </w:rPr>
      </w:pPr>
      <w:r>
        <w:rPr>
          <w:rFonts w:ascii="Times New Roman" w:eastAsia="Times New Roman" w:hAnsi="Times New Roman" w:cs="Times New Roman"/>
          <w:sz w:val="24"/>
        </w:rPr>
        <w:t>Group Messaging</w:t>
      </w:r>
      <w:r w:rsidR="005714DA" w:rsidRPr="00324A75">
        <w:rPr>
          <w:rFonts w:ascii="Times New Roman" w:eastAsia="Times New Roman" w:hAnsi="Times New Roman" w:cs="Times New Roman"/>
          <w:sz w:val="24"/>
        </w:rPr>
        <w:t xml:space="preserve"> ......................................................................................................</w:t>
      </w:r>
      <w:r w:rsidR="00AA126E">
        <w:rPr>
          <w:rFonts w:ascii="Times New Roman" w:eastAsia="Times New Roman" w:hAnsi="Times New Roman" w:cs="Times New Roman"/>
          <w:sz w:val="24"/>
        </w:rPr>
        <w:t>...</w:t>
      </w:r>
      <w:r w:rsidR="00F27C2F">
        <w:rPr>
          <w:rFonts w:ascii="Times New Roman" w:eastAsia="Times New Roman" w:hAnsi="Times New Roman" w:cs="Times New Roman"/>
          <w:sz w:val="24"/>
        </w:rPr>
        <w:t>61</w:t>
      </w:r>
      <w:r w:rsidR="005714DA" w:rsidRPr="00324A75">
        <w:rPr>
          <w:rFonts w:ascii="Times New Roman" w:hAnsi="Times New Roman" w:cs="Times New Roman"/>
          <w:sz w:val="24"/>
        </w:rPr>
        <w:t xml:space="preserve"> </w:t>
      </w:r>
    </w:p>
    <w:p w14:paraId="738CB602" w14:textId="7D4526A6" w:rsidR="005714DA" w:rsidRPr="00324A75" w:rsidRDefault="002A618D" w:rsidP="005714DA">
      <w:pPr>
        <w:numPr>
          <w:ilvl w:val="0"/>
          <w:numId w:val="50"/>
        </w:numPr>
        <w:spacing w:after="120" w:line="256" w:lineRule="auto"/>
        <w:ind w:hanging="240"/>
        <w:rPr>
          <w:rFonts w:ascii="Times New Roman" w:hAnsi="Times New Roman" w:cs="Times New Roman"/>
        </w:rPr>
      </w:pPr>
      <w:r>
        <w:rPr>
          <w:rFonts w:ascii="Times New Roman" w:eastAsia="Times New Roman" w:hAnsi="Times New Roman" w:cs="Times New Roman"/>
          <w:sz w:val="24"/>
        </w:rPr>
        <w:t>Anonymous Messaging</w:t>
      </w:r>
      <w:r w:rsidR="005714DA" w:rsidRPr="00324A75">
        <w:rPr>
          <w:rFonts w:ascii="Times New Roman" w:eastAsia="Times New Roman" w:hAnsi="Times New Roman" w:cs="Times New Roman"/>
          <w:sz w:val="24"/>
        </w:rPr>
        <w:t>.................................................................................................</w:t>
      </w:r>
      <w:r w:rsidR="00F27C2F">
        <w:rPr>
          <w:rFonts w:ascii="Times New Roman" w:eastAsia="Times New Roman" w:hAnsi="Times New Roman" w:cs="Times New Roman"/>
          <w:sz w:val="24"/>
        </w:rPr>
        <w:t>61</w:t>
      </w:r>
      <w:r w:rsidR="005714DA" w:rsidRPr="00324A75">
        <w:rPr>
          <w:rFonts w:ascii="Times New Roman" w:hAnsi="Times New Roman" w:cs="Times New Roman"/>
          <w:sz w:val="24"/>
        </w:rPr>
        <w:t xml:space="preserve"> </w:t>
      </w:r>
    </w:p>
    <w:p w14:paraId="782F4F21" w14:textId="4D7DB7E3" w:rsidR="005714DA" w:rsidRPr="00324A75" w:rsidRDefault="00C0460A" w:rsidP="005714DA">
      <w:pPr>
        <w:numPr>
          <w:ilvl w:val="0"/>
          <w:numId w:val="50"/>
        </w:numPr>
        <w:spacing w:after="120" w:line="256" w:lineRule="auto"/>
        <w:ind w:hanging="240"/>
        <w:rPr>
          <w:rFonts w:ascii="Times New Roman" w:hAnsi="Times New Roman" w:cs="Times New Roman"/>
        </w:rPr>
      </w:pPr>
      <w:r>
        <w:rPr>
          <w:rFonts w:ascii="Times New Roman" w:eastAsia="Times New Roman" w:hAnsi="Times New Roman" w:cs="Times New Roman"/>
          <w:sz w:val="24"/>
        </w:rPr>
        <w:t>Search</w:t>
      </w:r>
      <w:r w:rsidR="005714DA" w:rsidRPr="00324A75">
        <w:rPr>
          <w:rFonts w:ascii="Times New Roman" w:eastAsia="Times New Roman" w:hAnsi="Times New Roman" w:cs="Times New Roman"/>
          <w:sz w:val="24"/>
        </w:rPr>
        <w:t xml:space="preserve"> ............................................................................................</w:t>
      </w:r>
      <w:r w:rsidR="00F27C2F">
        <w:rPr>
          <w:rFonts w:ascii="Times New Roman" w:eastAsia="Times New Roman" w:hAnsi="Times New Roman" w:cs="Times New Roman"/>
          <w:sz w:val="24"/>
        </w:rPr>
        <w:t>...............................61</w:t>
      </w:r>
      <w:r w:rsidR="005714DA" w:rsidRPr="00324A75">
        <w:rPr>
          <w:rFonts w:ascii="Times New Roman" w:hAnsi="Times New Roman" w:cs="Times New Roman"/>
          <w:sz w:val="24"/>
        </w:rPr>
        <w:t xml:space="preserve"> </w:t>
      </w:r>
    </w:p>
    <w:p w14:paraId="49FB8E1D" w14:textId="1541B00A" w:rsidR="005714DA" w:rsidRPr="00324A75" w:rsidRDefault="00C0460A" w:rsidP="005714DA">
      <w:pPr>
        <w:numPr>
          <w:ilvl w:val="0"/>
          <w:numId w:val="51"/>
        </w:numPr>
        <w:spacing w:after="120" w:line="256" w:lineRule="auto"/>
        <w:ind w:hanging="240"/>
        <w:rPr>
          <w:rFonts w:ascii="Times New Roman" w:hAnsi="Times New Roman" w:cs="Times New Roman"/>
        </w:rPr>
      </w:pPr>
      <w:r>
        <w:rPr>
          <w:rFonts w:ascii="Times New Roman" w:eastAsia="Times New Roman" w:hAnsi="Times New Roman" w:cs="Times New Roman"/>
          <w:sz w:val="24"/>
        </w:rPr>
        <w:t>Report Issue</w:t>
      </w:r>
      <w:r w:rsidR="005714DA" w:rsidRPr="00324A75">
        <w:rPr>
          <w:rFonts w:ascii="Times New Roman" w:eastAsia="Times New Roman" w:hAnsi="Times New Roman" w:cs="Times New Roman"/>
          <w:sz w:val="24"/>
        </w:rPr>
        <w:t xml:space="preserve"> ....................................................................................................</w:t>
      </w:r>
      <w:r w:rsidR="00F27C2F">
        <w:rPr>
          <w:rFonts w:ascii="Times New Roman" w:eastAsia="Times New Roman" w:hAnsi="Times New Roman" w:cs="Times New Roman"/>
          <w:sz w:val="24"/>
        </w:rPr>
        <w:t>..............62</w:t>
      </w:r>
    </w:p>
    <w:p w14:paraId="5287C261" w14:textId="17E3A9E6" w:rsidR="005714DA" w:rsidRPr="00886F44" w:rsidRDefault="00C0460A" w:rsidP="005714DA">
      <w:pPr>
        <w:numPr>
          <w:ilvl w:val="0"/>
          <w:numId w:val="51"/>
        </w:numPr>
        <w:spacing w:after="120" w:line="256" w:lineRule="auto"/>
        <w:ind w:hanging="240"/>
        <w:rPr>
          <w:rFonts w:ascii="Times New Roman" w:hAnsi="Times New Roman" w:cs="Times New Roman"/>
        </w:rPr>
      </w:pPr>
      <w:r>
        <w:rPr>
          <w:rFonts w:ascii="Times New Roman" w:eastAsia="Times New Roman" w:hAnsi="Times New Roman" w:cs="Times New Roman"/>
          <w:sz w:val="24"/>
        </w:rPr>
        <w:t>Resolve Issue</w:t>
      </w:r>
      <w:r w:rsidR="005714DA" w:rsidRPr="00324A75">
        <w:rPr>
          <w:rFonts w:ascii="Times New Roman" w:eastAsia="Times New Roman" w:hAnsi="Times New Roman" w:cs="Times New Roman"/>
          <w:sz w:val="24"/>
        </w:rPr>
        <w:t xml:space="preserve"> ................................................................................................</w:t>
      </w:r>
      <w:r w:rsidR="00F27C2F">
        <w:rPr>
          <w:rFonts w:ascii="Times New Roman" w:eastAsia="Times New Roman" w:hAnsi="Times New Roman" w:cs="Times New Roman"/>
          <w:sz w:val="24"/>
        </w:rPr>
        <w:t>................</w:t>
      </w:r>
      <w:r w:rsidR="00FF7A2C">
        <w:rPr>
          <w:rFonts w:ascii="Times New Roman" w:eastAsia="Times New Roman" w:hAnsi="Times New Roman" w:cs="Times New Roman"/>
          <w:sz w:val="24"/>
        </w:rPr>
        <w:t>62</w:t>
      </w:r>
      <w:r w:rsidR="005714DA" w:rsidRPr="00324A75">
        <w:rPr>
          <w:rFonts w:ascii="Times New Roman" w:hAnsi="Times New Roman" w:cs="Times New Roman"/>
          <w:sz w:val="24"/>
        </w:rPr>
        <w:t xml:space="preserve"> </w:t>
      </w:r>
    </w:p>
    <w:p w14:paraId="105F599D" w14:textId="7E317645" w:rsidR="00886F44" w:rsidRDefault="00886F44" w:rsidP="00886F44">
      <w:pPr>
        <w:spacing w:after="120" w:line="256" w:lineRule="auto"/>
        <w:ind w:left="424"/>
        <w:rPr>
          <w:rFonts w:ascii="Times New Roman" w:hAnsi="Times New Roman" w:cs="Times New Roman"/>
          <w:sz w:val="24"/>
        </w:rPr>
      </w:pPr>
      <w:r>
        <w:rPr>
          <w:rFonts w:ascii="Times New Roman" w:hAnsi="Times New Roman" w:cs="Times New Roman"/>
          <w:sz w:val="24"/>
        </w:rPr>
        <w:t>10. Chatbot…………………………………………………………………</w:t>
      </w:r>
      <w:r w:rsidR="00FF7A2C">
        <w:rPr>
          <w:rFonts w:ascii="Times New Roman" w:hAnsi="Times New Roman" w:cs="Times New Roman"/>
          <w:sz w:val="24"/>
        </w:rPr>
        <w:t>……………62</w:t>
      </w:r>
    </w:p>
    <w:p w14:paraId="77D73095" w14:textId="4BDBBB90" w:rsidR="002265D1" w:rsidRPr="002B4434" w:rsidRDefault="00D50479" w:rsidP="002265D1">
      <w:pPr>
        <w:pStyle w:val="ListParagraph"/>
        <w:numPr>
          <w:ilvl w:val="0"/>
          <w:numId w:val="56"/>
        </w:numPr>
        <w:spacing w:after="120" w:line="256" w:lineRule="auto"/>
        <w:rPr>
          <w:rFonts w:ascii="Times New Roman" w:hAnsi="Times New Roman" w:cs="Times New Roman"/>
          <w:sz w:val="24"/>
          <w:szCs w:val="24"/>
        </w:rPr>
      </w:pPr>
      <w:r w:rsidRPr="002B4434">
        <w:rPr>
          <w:rFonts w:ascii="Times New Roman" w:hAnsi="Times New Roman" w:cs="Times New Roman"/>
          <w:sz w:val="24"/>
          <w:szCs w:val="24"/>
        </w:rPr>
        <w:t>Forgot Password</w:t>
      </w:r>
      <w:r w:rsidR="002B4434" w:rsidRPr="002B4434">
        <w:rPr>
          <w:rFonts w:ascii="Times New Roman" w:hAnsi="Times New Roman" w:cs="Times New Roman"/>
          <w:sz w:val="24"/>
          <w:szCs w:val="24"/>
        </w:rPr>
        <w:t>………………………………………………………</w:t>
      </w:r>
      <w:r w:rsidR="00FF7A2C">
        <w:rPr>
          <w:rFonts w:ascii="Times New Roman" w:hAnsi="Times New Roman" w:cs="Times New Roman"/>
          <w:sz w:val="24"/>
          <w:szCs w:val="24"/>
        </w:rPr>
        <w:t>…………….62</w:t>
      </w:r>
    </w:p>
    <w:p w14:paraId="59D5CBF4" w14:textId="7FC980BF" w:rsidR="00D50479" w:rsidRPr="002B4434" w:rsidRDefault="00D50479" w:rsidP="002265D1">
      <w:pPr>
        <w:pStyle w:val="ListParagraph"/>
        <w:numPr>
          <w:ilvl w:val="0"/>
          <w:numId w:val="56"/>
        </w:numPr>
        <w:spacing w:after="120" w:line="256" w:lineRule="auto"/>
        <w:rPr>
          <w:rFonts w:ascii="Times New Roman" w:hAnsi="Times New Roman" w:cs="Times New Roman"/>
          <w:sz w:val="24"/>
          <w:szCs w:val="24"/>
        </w:rPr>
      </w:pPr>
      <w:r w:rsidRPr="002B4434">
        <w:rPr>
          <w:rFonts w:ascii="Times New Roman" w:hAnsi="Times New Roman" w:cs="Times New Roman"/>
          <w:sz w:val="24"/>
          <w:szCs w:val="24"/>
        </w:rPr>
        <w:t>Profile and password update</w:t>
      </w:r>
      <w:r w:rsidR="002B4434">
        <w:rPr>
          <w:rFonts w:ascii="Times New Roman" w:hAnsi="Times New Roman" w:cs="Times New Roman"/>
          <w:sz w:val="24"/>
          <w:szCs w:val="24"/>
        </w:rPr>
        <w:t>……………………………………………………</w:t>
      </w:r>
      <w:r w:rsidR="00FF7A2C">
        <w:rPr>
          <w:rFonts w:ascii="Times New Roman" w:hAnsi="Times New Roman" w:cs="Times New Roman"/>
          <w:sz w:val="24"/>
          <w:szCs w:val="24"/>
        </w:rPr>
        <w:t>…...62</w:t>
      </w:r>
    </w:p>
    <w:p w14:paraId="08B799ED" w14:textId="38B0CC9C" w:rsidR="00D50479" w:rsidRPr="002B4434" w:rsidRDefault="00D50479" w:rsidP="002265D1">
      <w:pPr>
        <w:pStyle w:val="ListParagraph"/>
        <w:numPr>
          <w:ilvl w:val="0"/>
          <w:numId w:val="56"/>
        </w:numPr>
        <w:spacing w:after="120" w:line="256" w:lineRule="auto"/>
        <w:rPr>
          <w:rFonts w:ascii="Times New Roman" w:hAnsi="Times New Roman" w:cs="Times New Roman"/>
          <w:sz w:val="24"/>
          <w:szCs w:val="24"/>
        </w:rPr>
      </w:pPr>
      <w:r w:rsidRPr="002B4434">
        <w:rPr>
          <w:rFonts w:ascii="Times New Roman" w:hAnsi="Times New Roman" w:cs="Times New Roman"/>
          <w:sz w:val="24"/>
          <w:szCs w:val="24"/>
        </w:rPr>
        <w:t>Add post/blog</w:t>
      </w:r>
      <w:r w:rsidR="002B4434">
        <w:rPr>
          <w:rFonts w:ascii="Times New Roman" w:hAnsi="Times New Roman" w:cs="Times New Roman"/>
          <w:sz w:val="24"/>
          <w:szCs w:val="24"/>
        </w:rPr>
        <w:t>……………………………………………………………………</w:t>
      </w:r>
      <w:proofErr w:type="gramStart"/>
      <w:r w:rsidR="00FF7A2C">
        <w:rPr>
          <w:rFonts w:ascii="Times New Roman" w:hAnsi="Times New Roman" w:cs="Times New Roman"/>
          <w:sz w:val="24"/>
          <w:szCs w:val="24"/>
        </w:rPr>
        <w:t>…..</w:t>
      </w:r>
      <w:proofErr w:type="gramEnd"/>
      <w:r w:rsidR="00D010DD">
        <w:rPr>
          <w:rFonts w:ascii="Times New Roman" w:hAnsi="Times New Roman" w:cs="Times New Roman"/>
          <w:sz w:val="24"/>
          <w:szCs w:val="24"/>
        </w:rPr>
        <w:t>63</w:t>
      </w:r>
    </w:p>
    <w:p w14:paraId="7C5196C3" w14:textId="500CAE61" w:rsidR="00D50479" w:rsidRPr="002B4434" w:rsidRDefault="002B4434" w:rsidP="002265D1">
      <w:pPr>
        <w:pStyle w:val="ListParagraph"/>
        <w:numPr>
          <w:ilvl w:val="0"/>
          <w:numId w:val="56"/>
        </w:numPr>
        <w:spacing w:after="120" w:line="256" w:lineRule="auto"/>
        <w:rPr>
          <w:rFonts w:ascii="Times New Roman" w:hAnsi="Times New Roman" w:cs="Times New Roman"/>
          <w:sz w:val="24"/>
          <w:szCs w:val="24"/>
        </w:rPr>
      </w:pPr>
      <w:r w:rsidRPr="002B4434">
        <w:rPr>
          <w:rFonts w:ascii="Times New Roman" w:hAnsi="Times New Roman" w:cs="Times New Roman"/>
          <w:sz w:val="24"/>
          <w:szCs w:val="24"/>
        </w:rPr>
        <w:t>Update Post/blog</w:t>
      </w:r>
      <w:r>
        <w:rPr>
          <w:rFonts w:ascii="Times New Roman" w:hAnsi="Times New Roman" w:cs="Times New Roman"/>
          <w:sz w:val="24"/>
          <w:szCs w:val="24"/>
        </w:rPr>
        <w:t>………………………………………………………………</w:t>
      </w:r>
      <w:r w:rsidR="00D010DD">
        <w:rPr>
          <w:rFonts w:ascii="Times New Roman" w:hAnsi="Times New Roman" w:cs="Times New Roman"/>
          <w:sz w:val="24"/>
          <w:szCs w:val="24"/>
        </w:rPr>
        <w:t>…….63</w:t>
      </w:r>
    </w:p>
    <w:p w14:paraId="4156CF04" w14:textId="6C9665FF" w:rsidR="002B4434" w:rsidRPr="002B4434" w:rsidRDefault="002B4434" w:rsidP="002265D1">
      <w:pPr>
        <w:pStyle w:val="ListParagraph"/>
        <w:numPr>
          <w:ilvl w:val="0"/>
          <w:numId w:val="56"/>
        </w:numPr>
        <w:spacing w:after="120" w:line="256" w:lineRule="auto"/>
        <w:rPr>
          <w:rFonts w:ascii="Times New Roman" w:hAnsi="Times New Roman" w:cs="Times New Roman"/>
          <w:sz w:val="24"/>
          <w:szCs w:val="24"/>
        </w:rPr>
      </w:pPr>
      <w:r w:rsidRPr="002B4434">
        <w:rPr>
          <w:rFonts w:ascii="Times New Roman" w:hAnsi="Times New Roman" w:cs="Times New Roman"/>
          <w:sz w:val="24"/>
          <w:szCs w:val="24"/>
        </w:rPr>
        <w:t>View Report</w:t>
      </w:r>
      <w:r>
        <w:rPr>
          <w:rFonts w:ascii="Times New Roman" w:hAnsi="Times New Roman" w:cs="Times New Roman"/>
          <w:sz w:val="24"/>
          <w:szCs w:val="24"/>
        </w:rPr>
        <w:t>……………………………………………………………………</w:t>
      </w:r>
      <w:r w:rsidR="00D010DD">
        <w:rPr>
          <w:rFonts w:ascii="Times New Roman" w:hAnsi="Times New Roman" w:cs="Times New Roman"/>
          <w:sz w:val="24"/>
          <w:szCs w:val="24"/>
        </w:rPr>
        <w:t>…....63</w:t>
      </w:r>
    </w:p>
    <w:p w14:paraId="75C819EC" w14:textId="0896E60F" w:rsidR="005714DA" w:rsidRPr="00324A75" w:rsidRDefault="005714DA" w:rsidP="00E8703E">
      <w:pPr>
        <w:spacing w:after="120"/>
        <w:ind w:left="231" w:hanging="10"/>
        <w:rPr>
          <w:rFonts w:ascii="Times New Roman" w:hAnsi="Times New Roman" w:cs="Times New Roman"/>
        </w:rPr>
      </w:pPr>
      <w:r w:rsidRPr="00324A75">
        <w:rPr>
          <w:rFonts w:ascii="Times New Roman" w:eastAsia="Times New Roman" w:hAnsi="Times New Roman" w:cs="Times New Roman"/>
          <w:sz w:val="24"/>
        </w:rPr>
        <w:t>4.6 Sequence Diagram: .......................................................................................................</w:t>
      </w:r>
      <w:r w:rsidR="00D010DD">
        <w:rPr>
          <w:rFonts w:ascii="Times New Roman" w:eastAsia="Times New Roman" w:hAnsi="Times New Roman" w:cs="Times New Roman"/>
          <w:sz w:val="24"/>
        </w:rPr>
        <w:t>64</w:t>
      </w:r>
      <w:r w:rsidRPr="00324A75">
        <w:rPr>
          <w:rFonts w:ascii="Times New Roman" w:hAnsi="Times New Roman" w:cs="Times New Roman"/>
          <w:sz w:val="24"/>
        </w:rPr>
        <w:t xml:space="preserve">  </w:t>
      </w:r>
    </w:p>
    <w:p w14:paraId="18975737" w14:textId="3DFFA7C6" w:rsidR="005714DA" w:rsidRPr="00324A75" w:rsidRDefault="005714DA" w:rsidP="005714DA">
      <w:pPr>
        <w:spacing w:after="8" w:line="357" w:lineRule="auto"/>
        <w:ind w:left="439" w:hanging="218"/>
        <w:rPr>
          <w:rFonts w:ascii="Times New Roman" w:hAnsi="Times New Roman" w:cs="Times New Roman"/>
        </w:rPr>
      </w:pPr>
      <w:r w:rsidRPr="00324A75">
        <w:rPr>
          <w:rFonts w:ascii="Times New Roman" w:eastAsia="Times New Roman" w:hAnsi="Times New Roman" w:cs="Times New Roman"/>
          <w:sz w:val="24"/>
        </w:rPr>
        <w:t>4.7 Activity Diagram: .........................................................................................................</w:t>
      </w:r>
      <w:r w:rsidR="00E8703E">
        <w:rPr>
          <w:rFonts w:ascii="Times New Roman" w:eastAsia="Times New Roman" w:hAnsi="Times New Roman" w:cs="Times New Roman"/>
          <w:sz w:val="24"/>
        </w:rPr>
        <w:t>7</w:t>
      </w:r>
      <w:r w:rsidR="00A51DFE">
        <w:rPr>
          <w:rFonts w:ascii="Times New Roman" w:eastAsia="Times New Roman" w:hAnsi="Times New Roman" w:cs="Times New Roman"/>
          <w:sz w:val="24"/>
        </w:rPr>
        <w:t>3</w:t>
      </w:r>
      <w:r w:rsidRPr="00324A75">
        <w:rPr>
          <w:rFonts w:ascii="Times New Roman" w:hAnsi="Times New Roman" w:cs="Times New Roman"/>
          <w:sz w:val="24"/>
        </w:rPr>
        <w:t xml:space="preserve"> </w:t>
      </w:r>
      <w:r w:rsidRPr="00324A75">
        <w:rPr>
          <w:rFonts w:ascii="Times New Roman" w:eastAsia="Times New Roman" w:hAnsi="Times New Roman" w:cs="Times New Roman"/>
          <w:sz w:val="24"/>
        </w:rPr>
        <w:t>Diagram Notations:</w:t>
      </w:r>
      <w:r w:rsidR="00D64176" w:rsidRPr="00324A75">
        <w:rPr>
          <w:rFonts w:ascii="Times New Roman" w:eastAsia="Times New Roman" w:hAnsi="Times New Roman" w:cs="Times New Roman"/>
          <w:sz w:val="24"/>
        </w:rPr>
        <w:t xml:space="preserve"> </w:t>
      </w:r>
      <w:r w:rsidRPr="00324A75">
        <w:rPr>
          <w:rFonts w:ascii="Times New Roman" w:eastAsia="Times New Roman" w:hAnsi="Times New Roman" w:cs="Times New Roman"/>
          <w:sz w:val="24"/>
        </w:rPr>
        <w:t>..........................................................................................................</w:t>
      </w:r>
      <w:r w:rsidR="00A51DFE">
        <w:rPr>
          <w:rFonts w:ascii="Times New Roman" w:eastAsia="Times New Roman" w:hAnsi="Times New Roman" w:cs="Times New Roman"/>
          <w:sz w:val="24"/>
        </w:rPr>
        <w:t>73</w:t>
      </w:r>
      <w:r w:rsidRPr="00324A75">
        <w:rPr>
          <w:rFonts w:ascii="Times New Roman" w:hAnsi="Times New Roman" w:cs="Times New Roman"/>
          <w:sz w:val="24"/>
        </w:rPr>
        <w:t xml:space="preserve"> </w:t>
      </w:r>
    </w:p>
    <w:p w14:paraId="00F9A2CA" w14:textId="5CBC38E5" w:rsidR="005714DA" w:rsidRPr="00324A75" w:rsidRDefault="005714DA" w:rsidP="005714DA">
      <w:pPr>
        <w:numPr>
          <w:ilvl w:val="2"/>
          <w:numId w:val="54"/>
        </w:numPr>
        <w:spacing w:after="120" w:line="256" w:lineRule="auto"/>
        <w:ind w:hanging="526"/>
        <w:rPr>
          <w:rFonts w:ascii="Times New Roman" w:hAnsi="Times New Roman" w:cs="Times New Roman"/>
        </w:rPr>
      </w:pPr>
      <w:r w:rsidRPr="00324A75">
        <w:rPr>
          <w:rFonts w:ascii="Times New Roman" w:eastAsia="Times New Roman" w:hAnsi="Times New Roman" w:cs="Times New Roman"/>
          <w:sz w:val="24"/>
        </w:rPr>
        <w:t xml:space="preserve">Activity Diagram </w:t>
      </w:r>
      <w:proofErr w:type="gramStart"/>
      <w:r w:rsidRPr="00324A75">
        <w:rPr>
          <w:rFonts w:ascii="Times New Roman" w:eastAsia="Times New Roman" w:hAnsi="Times New Roman" w:cs="Times New Roman"/>
          <w:sz w:val="24"/>
        </w:rPr>
        <w:t>For</w:t>
      </w:r>
      <w:proofErr w:type="gramEnd"/>
      <w:r w:rsidRPr="00324A75">
        <w:rPr>
          <w:rFonts w:ascii="Times New Roman" w:eastAsia="Times New Roman" w:hAnsi="Times New Roman" w:cs="Times New Roman"/>
          <w:sz w:val="24"/>
        </w:rPr>
        <w:t xml:space="preserve"> </w:t>
      </w:r>
      <w:r w:rsidR="00A51DFE">
        <w:rPr>
          <w:rFonts w:ascii="Times New Roman" w:eastAsia="Times New Roman" w:hAnsi="Times New Roman" w:cs="Times New Roman"/>
          <w:sz w:val="24"/>
        </w:rPr>
        <w:t>User</w:t>
      </w:r>
      <w:r w:rsidRPr="00324A75">
        <w:rPr>
          <w:rFonts w:ascii="Times New Roman" w:eastAsia="Times New Roman" w:hAnsi="Times New Roman" w:cs="Times New Roman"/>
          <w:sz w:val="24"/>
        </w:rPr>
        <w:t xml:space="preserve"> ..................................................................................</w:t>
      </w:r>
      <w:r w:rsidR="00A51DFE">
        <w:rPr>
          <w:rFonts w:ascii="Times New Roman" w:eastAsia="Times New Roman" w:hAnsi="Times New Roman" w:cs="Times New Roman"/>
          <w:sz w:val="24"/>
        </w:rPr>
        <w:t>...</w:t>
      </w:r>
      <w:r w:rsidR="00C75507">
        <w:rPr>
          <w:rFonts w:ascii="Times New Roman" w:eastAsia="Times New Roman" w:hAnsi="Times New Roman" w:cs="Times New Roman"/>
          <w:sz w:val="24"/>
        </w:rPr>
        <w:t>74</w:t>
      </w:r>
      <w:r w:rsidRPr="00324A75">
        <w:rPr>
          <w:rFonts w:ascii="Times New Roman" w:hAnsi="Times New Roman" w:cs="Times New Roman"/>
          <w:sz w:val="24"/>
        </w:rPr>
        <w:t xml:space="preserve"> </w:t>
      </w:r>
    </w:p>
    <w:p w14:paraId="03E6CFA4" w14:textId="15B28BC9" w:rsidR="005714DA" w:rsidRPr="005835F8" w:rsidRDefault="005714DA" w:rsidP="005714DA">
      <w:pPr>
        <w:numPr>
          <w:ilvl w:val="2"/>
          <w:numId w:val="54"/>
        </w:numPr>
        <w:spacing w:after="120" w:line="256" w:lineRule="auto"/>
        <w:ind w:hanging="526"/>
        <w:rPr>
          <w:rFonts w:ascii="Times New Roman" w:hAnsi="Times New Roman" w:cs="Times New Roman"/>
        </w:rPr>
      </w:pPr>
      <w:r w:rsidRPr="00324A75">
        <w:rPr>
          <w:rFonts w:ascii="Times New Roman" w:eastAsia="Times New Roman" w:hAnsi="Times New Roman" w:cs="Times New Roman"/>
          <w:sz w:val="24"/>
        </w:rPr>
        <w:t xml:space="preserve">Activity Diagram </w:t>
      </w:r>
      <w:proofErr w:type="gramStart"/>
      <w:r w:rsidRPr="00324A75">
        <w:rPr>
          <w:rFonts w:ascii="Times New Roman" w:eastAsia="Times New Roman" w:hAnsi="Times New Roman" w:cs="Times New Roman"/>
          <w:sz w:val="24"/>
        </w:rPr>
        <w:t>For</w:t>
      </w:r>
      <w:proofErr w:type="gramEnd"/>
      <w:r w:rsidRPr="00324A75">
        <w:rPr>
          <w:rFonts w:ascii="Times New Roman" w:eastAsia="Times New Roman" w:hAnsi="Times New Roman" w:cs="Times New Roman"/>
          <w:sz w:val="24"/>
        </w:rPr>
        <w:t xml:space="preserve"> </w:t>
      </w:r>
      <w:r w:rsidR="00C75507">
        <w:rPr>
          <w:rFonts w:ascii="Times New Roman" w:eastAsia="Times New Roman" w:hAnsi="Times New Roman" w:cs="Times New Roman"/>
          <w:sz w:val="24"/>
        </w:rPr>
        <w:t>Admin</w:t>
      </w:r>
      <w:r w:rsidRPr="00324A75">
        <w:rPr>
          <w:rFonts w:ascii="Times New Roman" w:eastAsia="Times New Roman" w:hAnsi="Times New Roman" w:cs="Times New Roman"/>
          <w:sz w:val="24"/>
        </w:rPr>
        <w:t xml:space="preserve"> </w:t>
      </w:r>
      <w:r w:rsidR="00C75507">
        <w:rPr>
          <w:rFonts w:ascii="Times New Roman" w:eastAsia="Times New Roman" w:hAnsi="Times New Roman" w:cs="Times New Roman"/>
          <w:sz w:val="24"/>
        </w:rPr>
        <w:t>…</w:t>
      </w:r>
      <w:r w:rsidRPr="00324A75">
        <w:rPr>
          <w:rFonts w:ascii="Times New Roman" w:eastAsia="Times New Roman" w:hAnsi="Times New Roman" w:cs="Times New Roman"/>
          <w:sz w:val="24"/>
        </w:rPr>
        <w:t>..............................................................................</w:t>
      </w:r>
      <w:r w:rsidR="00C75507">
        <w:rPr>
          <w:rFonts w:ascii="Times New Roman" w:eastAsia="Times New Roman" w:hAnsi="Times New Roman" w:cs="Times New Roman"/>
          <w:sz w:val="24"/>
        </w:rPr>
        <w:t>75</w:t>
      </w:r>
    </w:p>
    <w:p w14:paraId="4BB8D69D" w14:textId="68E72B52" w:rsidR="005835F8" w:rsidRPr="00324A75" w:rsidRDefault="005835F8" w:rsidP="005835F8">
      <w:pPr>
        <w:spacing w:after="120" w:line="256" w:lineRule="auto"/>
        <w:rPr>
          <w:rFonts w:ascii="Times New Roman" w:hAnsi="Times New Roman" w:cs="Times New Roman"/>
        </w:rPr>
      </w:pPr>
      <w:r>
        <w:rPr>
          <w:rFonts w:ascii="Times New Roman" w:eastAsia="Times New Roman" w:hAnsi="Times New Roman" w:cs="Times New Roman"/>
          <w:sz w:val="24"/>
        </w:rPr>
        <w:t xml:space="preserve">    </w:t>
      </w:r>
      <w:r w:rsidR="004D1F5F">
        <w:rPr>
          <w:rFonts w:ascii="Times New Roman" w:eastAsia="Times New Roman" w:hAnsi="Times New Roman" w:cs="Times New Roman"/>
          <w:sz w:val="24"/>
        </w:rPr>
        <w:t xml:space="preserve">4.8 </w:t>
      </w:r>
      <w:r w:rsidR="004D1F5F" w:rsidRPr="004D1F5F">
        <w:rPr>
          <w:rStyle w:val="Heading2Char"/>
          <w:rFonts w:eastAsiaTheme="minorHAnsi" w:cs="Times New Roman"/>
          <w:b w:val="0"/>
          <w:color w:val="auto"/>
          <w:kern w:val="0"/>
          <w:sz w:val="24"/>
          <w:szCs w:val="24"/>
          <w:lang w:val="en-US"/>
          <w14:ligatures w14:val="none"/>
        </w:rPr>
        <w:t>User Interface Design</w:t>
      </w:r>
      <w:r w:rsidR="004D1F5F" w:rsidRPr="00324A75">
        <w:rPr>
          <w:rFonts w:ascii="Times New Roman" w:eastAsia="Times New Roman" w:hAnsi="Times New Roman" w:cs="Times New Roman"/>
          <w:sz w:val="24"/>
        </w:rPr>
        <w:t>....................................................................................................</w:t>
      </w:r>
      <w:r w:rsidR="004D1F5F">
        <w:rPr>
          <w:rFonts w:ascii="Times New Roman" w:eastAsia="Times New Roman" w:hAnsi="Times New Roman" w:cs="Times New Roman"/>
          <w:sz w:val="24"/>
        </w:rPr>
        <w:t>76</w:t>
      </w:r>
    </w:p>
    <w:p w14:paraId="680CC9CE" w14:textId="2025724A" w:rsidR="005714DA" w:rsidRPr="00324A75" w:rsidRDefault="005714DA" w:rsidP="005714DA">
      <w:pPr>
        <w:spacing w:after="120"/>
        <w:ind w:left="231" w:hanging="10"/>
        <w:rPr>
          <w:rFonts w:ascii="Times New Roman" w:hAnsi="Times New Roman" w:cs="Times New Roman"/>
        </w:rPr>
      </w:pPr>
      <w:r w:rsidRPr="00324A75">
        <w:rPr>
          <w:rFonts w:ascii="Times New Roman" w:eastAsia="Times New Roman" w:hAnsi="Times New Roman" w:cs="Times New Roman"/>
          <w:sz w:val="24"/>
        </w:rPr>
        <w:t>4.</w:t>
      </w:r>
      <w:r w:rsidR="0099310B">
        <w:rPr>
          <w:rFonts w:ascii="Times New Roman" w:eastAsia="Times New Roman" w:hAnsi="Times New Roman" w:cs="Times New Roman"/>
          <w:sz w:val="24"/>
        </w:rPr>
        <w:t>9</w:t>
      </w:r>
      <w:r w:rsidRPr="00324A75">
        <w:rPr>
          <w:rFonts w:ascii="Times New Roman" w:eastAsia="Times New Roman" w:hAnsi="Times New Roman" w:cs="Times New Roman"/>
          <w:sz w:val="24"/>
        </w:rPr>
        <w:t xml:space="preserve"> TEST CASES ................................................................................................................</w:t>
      </w:r>
      <w:r w:rsidR="00E86068">
        <w:rPr>
          <w:rFonts w:ascii="Times New Roman" w:eastAsia="Times New Roman" w:hAnsi="Times New Roman" w:cs="Times New Roman"/>
          <w:sz w:val="24"/>
        </w:rPr>
        <w:t>76</w:t>
      </w:r>
    </w:p>
    <w:p w14:paraId="4B31860A" w14:textId="77777777" w:rsidR="005714DA" w:rsidRPr="00324A75" w:rsidRDefault="005714DA" w:rsidP="00C52F52">
      <w:pPr>
        <w:jc w:val="center"/>
        <w:rPr>
          <w:rFonts w:ascii="Times New Roman" w:hAnsi="Times New Roman" w:cs="Times New Roman"/>
          <w:b/>
          <w:bCs/>
        </w:rPr>
      </w:pPr>
    </w:p>
    <w:p w14:paraId="247DFD14" w14:textId="77777777" w:rsidR="005714DA" w:rsidRPr="00324A75" w:rsidRDefault="005714DA" w:rsidP="00C52F52">
      <w:pPr>
        <w:jc w:val="center"/>
        <w:rPr>
          <w:rFonts w:ascii="Times New Roman" w:hAnsi="Times New Roman" w:cs="Times New Roman"/>
          <w:b/>
          <w:bCs/>
        </w:rPr>
      </w:pPr>
    </w:p>
    <w:p w14:paraId="3602AB66" w14:textId="77777777" w:rsidR="005714DA" w:rsidRPr="00324A75" w:rsidRDefault="005714DA" w:rsidP="00C52F52">
      <w:pPr>
        <w:jc w:val="center"/>
        <w:rPr>
          <w:rFonts w:ascii="Times New Roman" w:hAnsi="Times New Roman" w:cs="Times New Roman"/>
          <w:b/>
          <w:bCs/>
        </w:rPr>
      </w:pPr>
    </w:p>
    <w:p w14:paraId="1418DEE8" w14:textId="77777777" w:rsidR="005714DA" w:rsidRDefault="005714DA" w:rsidP="00C52F52">
      <w:pPr>
        <w:jc w:val="center"/>
        <w:rPr>
          <w:rFonts w:ascii="Times New Roman" w:hAnsi="Times New Roman" w:cs="Times New Roman"/>
          <w:b/>
          <w:bCs/>
        </w:rPr>
      </w:pPr>
    </w:p>
    <w:p w14:paraId="7354B390" w14:textId="77777777" w:rsidR="00E86068" w:rsidRDefault="00E86068" w:rsidP="00C52F52">
      <w:pPr>
        <w:jc w:val="center"/>
        <w:rPr>
          <w:rFonts w:ascii="Times New Roman" w:hAnsi="Times New Roman" w:cs="Times New Roman"/>
          <w:b/>
          <w:bCs/>
        </w:rPr>
      </w:pPr>
    </w:p>
    <w:p w14:paraId="38562B0C" w14:textId="77777777" w:rsidR="00E86068" w:rsidRDefault="00E86068" w:rsidP="00C52F52">
      <w:pPr>
        <w:jc w:val="center"/>
        <w:rPr>
          <w:rFonts w:ascii="Times New Roman" w:hAnsi="Times New Roman" w:cs="Times New Roman"/>
          <w:b/>
          <w:bCs/>
        </w:rPr>
      </w:pPr>
    </w:p>
    <w:p w14:paraId="0966333B" w14:textId="77777777" w:rsidR="00E86068" w:rsidRPr="00324A75" w:rsidRDefault="00E86068" w:rsidP="00C52F52">
      <w:pPr>
        <w:jc w:val="center"/>
        <w:rPr>
          <w:rFonts w:ascii="Times New Roman" w:hAnsi="Times New Roman" w:cs="Times New Roman"/>
          <w:b/>
          <w:bCs/>
        </w:rPr>
      </w:pPr>
    </w:p>
    <w:p w14:paraId="4B2B3C69" w14:textId="77777777" w:rsidR="005714DA" w:rsidRPr="00324A75" w:rsidRDefault="005714DA" w:rsidP="00C52F52">
      <w:pPr>
        <w:jc w:val="center"/>
        <w:rPr>
          <w:rFonts w:ascii="Times New Roman" w:hAnsi="Times New Roman" w:cs="Times New Roman"/>
          <w:b/>
          <w:bCs/>
        </w:rPr>
      </w:pPr>
    </w:p>
    <w:p w14:paraId="65026876" w14:textId="77777777" w:rsidR="005714DA" w:rsidRPr="00324A75" w:rsidRDefault="005714DA" w:rsidP="00C52F52">
      <w:pPr>
        <w:jc w:val="center"/>
        <w:rPr>
          <w:rFonts w:ascii="Times New Roman" w:hAnsi="Times New Roman" w:cs="Times New Roman"/>
          <w:b/>
          <w:bCs/>
        </w:rPr>
      </w:pPr>
    </w:p>
    <w:p w14:paraId="2DC722A6" w14:textId="77777777" w:rsidR="005714DA" w:rsidRPr="00324A75" w:rsidRDefault="005714DA" w:rsidP="00C52F52">
      <w:pPr>
        <w:jc w:val="center"/>
        <w:rPr>
          <w:rFonts w:ascii="Times New Roman" w:hAnsi="Times New Roman" w:cs="Times New Roman"/>
          <w:b/>
          <w:bCs/>
        </w:rPr>
      </w:pPr>
    </w:p>
    <w:p w14:paraId="6183C764" w14:textId="77777777" w:rsidR="005714DA" w:rsidRPr="00324A75" w:rsidRDefault="005714DA" w:rsidP="00C52F52">
      <w:pPr>
        <w:jc w:val="center"/>
        <w:rPr>
          <w:rFonts w:ascii="Times New Roman" w:hAnsi="Times New Roman" w:cs="Times New Roman"/>
          <w:b/>
          <w:bCs/>
        </w:rPr>
      </w:pPr>
    </w:p>
    <w:p w14:paraId="6DD9CC4D" w14:textId="77777777" w:rsidR="005714DA" w:rsidRPr="00324A75" w:rsidRDefault="005714DA" w:rsidP="00C52F52">
      <w:pPr>
        <w:jc w:val="center"/>
        <w:rPr>
          <w:rFonts w:ascii="Times New Roman" w:hAnsi="Times New Roman" w:cs="Times New Roman"/>
          <w:b/>
          <w:bCs/>
        </w:rPr>
      </w:pPr>
    </w:p>
    <w:p w14:paraId="55F76B07" w14:textId="77777777" w:rsidR="005714DA" w:rsidRPr="00324A75" w:rsidRDefault="005714DA" w:rsidP="00C52F52">
      <w:pPr>
        <w:jc w:val="center"/>
        <w:rPr>
          <w:rFonts w:ascii="Times New Roman" w:hAnsi="Times New Roman" w:cs="Times New Roman"/>
          <w:b/>
          <w:bCs/>
        </w:rPr>
      </w:pPr>
    </w:p>
    <w:p w14:paraId="7D0CB817" w14:textId="77777777" w:rsidR="005714DA" w:rsidRPr="00324A75" w:rsidRDefault="005714DA" w:rsidP="00C52F52">
      <w:pPr>
        <w:jc w:val="center"/>
        <w:rPr>
          <w:rFonts w:ascii="Times New Roman" w:hAnsi="Times New Roman" w:cs="Times New Roman"/>
          <w:b/>
          <w:bCs/>
        </w:rPr>
      </w:pPr>
    </w:p>
    <w:p w14:paraId="3AD68D64" w14:textId="77777777" w:rsidR="005714DA" w:rsidRPr="00324A75" w:rsidRDefault="005714DA" w:rsidP="00C52F52">
      <w:pPr>
        <w:jc w:val="center"/>
        <w:rPr>
          <w:rFonts w:ascii="Times New Roman" w:hAnsi="Times New Roman" w:cs="Times New Roman"/>
          <w:b/>
          <w:bCs/>
        </w:rPr>
      </w:pPr>
    </w:p>
    <w:p w14:paraId="7424A923" w14:textId="77777777" w:rsidR="00A65449" w:rsidRPr="00324A75" w:rsidRDefault="00A65449" w:rsidP="00C52F52">
      <w:pPr>
        <w:jc w:val="center"/>
        <w:rPr>
          <w:rFonts w:ascii="Times New Roman" w:hAnsi="Times New Roman" w:cs="Times New Roman"/>
          <w:b/>
          <w:bCs/>
        </w:rPr>
      </w:pPr>
    </w:p>
    <w:p w14:paraId="7B480615" w14:textId="77777777" w:rsidR="00A65449" w:rsidRPr="00324A75" w:rsidRDefault="00A65449" w:rsidP="00C52F52">
      <w:pPr>
        <w:jc w:val="center"/>
        <w:rPr>
          <w:rFonts w:ascii="Times New Roman" w:hAnsi="Times New Roman" w:cs="Times New Roman"/>
          <w:b/>
          <w:bCs/>
        </w:rPr>
      </w:pPr>
    </w:p>
    <w:p w14:paraId="46830FB6" w14:textId="77777777" w:rsidR="00A65449" w:rsidRPr="00324A75" w:rsidRDefault="00A65449" w:rsidP="00C52F52">
      <w:pPr>
        <w:jc w:val="center"/>
        <w:rPr>
          <w:rFonts w:ascii="Times New Roman" w:hAnsi="Times New Roman" w:cs="Times New Roman"/>
          <w:b/>
          <w:bCs/>
        </w:rPr>
      </w:pPr>
    </w:p>
    <w:p w14:paraId="3CD7387F" w14:textId="77777777" w:rsidR="00A65449" w:rsidRPr="00324A75" w:rsidRDefault="00A65449" w:rsidP="00C52F52">
      <w:pPr>
        <w:jc w:val="center"/>
        <w:rPr>
          <w:rFonts w:ascii="Times New Roman" w:hAnsi="Times New Roman" w:cs="Times New Roman"/>
          <w:b/>
          <w:bCs/>
        </w:rPr>
      </w:pPr>
    </w:p>
    <w:p w14:paraId="217A6943" w14:textId="77777777" w:rsidR="00A65449" w:rsidRPr="00324A75" w:rsidRDefault="00A65449" w:rsidP="00C52F52">
      <w:pPr>
        <w:jc w:val="center"/>
        <w:rPr>
          <w:rFonts w:ascii="Times New Roman" w:hAnsi="Times New Roman" w:cs="Times New Roman"/>
          <w:b/>
          <w:bCs/>
        </w:rPr>
      </w:pPr>
    </w:p>
    <w:p w14:paraId="56822B08" w14:textId="77777777" w:rsidR="00A65449" w:rsidRPr="00324A75" w:rsidRDefault="00A65449" w:rsidP="00C52F52">
      <w:pPr>
        <w:jc w:val="center"/>
        <w:rPr>
          <w:rFonts w:ascii="Times New Roman" w:hAnsi="Times New Roman" w:cs="Times New Roman"/>
          <w:b/>
          <w:bCs/>
        </w:rPr>
      </w:pPr>
    </w:p>
    <w:p w14:paraId="1FED50D6" w14:textId="77777777" w:rsidR="00A65449" w:rsidRPr="00324A75" w:rsidRDefault="00A65449" w:rsidP="00C52F52">
      <w:pPr>
        <w:jc w:val="center"/>
        <w:rPr>
          <w:rFonts w:ascii="Times New Roman" w:hAnsi="Times New Roman" w:cs="Times New Roman"/>
          <w:b/>
          <w:bCs/>
        </w:rPr>
      </w:pPr>
    </w:p>
    <w:p w14:paraId="189DED1E" w14:textId="77777777" w:rsidR="00A65449" w:rsidRPr="00324A75" w:rsidRDefault="00A65449" w:rsidP="00C52F52">
      <w:pPr>
        <w:jc w:val="center"/>
        <w:rPr>
          <w:rFonts w:ascii="Times New Roman" w:hAnsi="Times New Roman" w:cs="Times New Roman"/>
          <w:b/>
          <w:bCs/>
        </w:rPr>
      </w:pPr>
    </w:p>
    <w:p w14:paraId="3DD26722" w14:textId="77777777" w:rsidR="00A65449" w:rsidRPr="00324A75" w:rsidRDefault="00A65449" w:rsidP="00C52F52">
      <w:pPr>
        <w:jc w:val="center"/>
        <w:rPr>
          <w:rFonts w:ascii="Times New Roman" w:hAnsi="Times New Roman" w:cs="Times New Roman"/>
          <w:b/>
          <w:bCs/>
        </w:rPr>
      </w:pPr>
    </w:p>
    <w:p w14:paraId="51EB87AE" w14:textId="77777777" w:rsidR="00A65449" w:rsidRPr="00324A75" w:rsidRDefault="00A65449" w:rsidP="00C52F52">
      <w:pPr>
        <w:jc w:val="center"/>
        <w:rPr>
          <w:rFonts w:ascii="Times New Roman" w:hAnsi="Times New Roman" w:cs="Times New Roman"/>
          <w:b/>
          <w:bCs/>
        </w:rPr>
      </w:pPr>
    </w:p>
    <w:p w14:paraId="3073F44E" w14:textId="77777777" w:rsidR="00A65449" w:rsidRPr="00324A75" w:rsidRDefault="00A65449" w:rsidP="00C52F52">
      <w:pPr>
        <w:jc w:val="center"/>
        <w:rPr>
          <w:rFonts w:ascii="Times New Roman" w:hAnsi="Times New Roman" w:cs="Times New Roman"/>
          <w:b/>
          <w:bCs/>
        </w:rPr>
      </w:pPr>
    </w:p>
    <w:p w14:paraId="47DC5AB6" w14:textId="77777777" w:rsidR="00A65449" w:rsidRPr="00324A75" w:rsidRDefault="00A65449" w:rsidP="00C52F52">
      <w:pPr>
        <w:jc w:val="center"/>
        <w:rPr>
          <w:rFonts w:ascii="Times New Roman" w:hAnsi="Times New Roman" w:cs="Times New Roman"/>
          <w:b/>
          <w:bCs/>
        </w:rPr>
      </w:pPr>
    </w:p>
    <w:p w14:paraId="2EDBE9C7" w14:textId="77777777" w:rsidR="00A65449" w:rsidRPr="00324A75" w:rsidRDefault="00A65449" w:rsidP="00C52F52">
      <w:pPr>
        <w:jc w:val="center"/>
        <w:rPr>
          <w:rFonts w:ascii="Times New Roman" w:hAnsi="Times New Roman" w:cs="Times New Roman"/>
          <w:b/>
          <w:bCs/>
        </w:rPr>
      </w:pPr>
    </w:p>
    <w:p w14:paraId="4C6A4FC8" w14:textId="77777777" w:rsidR="00A65449" w:rsidRDefault="00A65449" w:rsidP="00C52F52">
      <w:pPr>
        <w:jc w:val="center"/>
        <w:rPr>
          <w:rFonts w:ascii="Times New Roman" w:hAnsi="Times New Roman" w:cs="Times New Roman"/>
          <w:b/>
          <w:bCs/>
        </w:rPr>
      </w:pPr>
    </w:p>
    <w:p w14:paraId="2267C9E0" w14:textId="77777777" w:rsidR="007D20D3" w:rsidRDefault="007D20D3" w:rsidP="00C52F52">
      <w:pPr>
        <w:jc w:val="center"/>
        <w:rPr>
          <w:rFonts w:ascii="Times New Roman" w:hAnsi="Times New Roman" w:cs="Times New Roman"/>
          <w:b/>
          <w:bCs/>
        </w:rPr>
      </w:pPr>
    </w:p>
    <w:p w14:paraId="78654345" w14:textId="77777777" w:rsidR="007D20D3" w:rsidRPr="00324A75" w:rsidRDefault="007D20D3" w:rsidP="00C52F52">
      <w:pPr>
        <w:jc w:val="center"/>
        <w:rPr>
          <w:rFonts w:ascii="Times New Roman" w:hAnsi="Times New Roman" w:cs="Times New Roman"/>
          <w:b/>
          <w:bCs/>
        </w:rPr>
      </w:pPr>
    </w:p>
    <w:p w14:paraId="417CEC9F" w14:textId="77777777" w:rsidR="00A65449" w:rsidRDefault="00A65449" w:rsidP="00C52F52">
      <w:pPr>
        <w:jc w:val="center"/>
        <w:rPr>
          <w:rFonts w:ascii="Times New Roman" w:hAnsi="Times New Roman" w:cs="Times New Roman"/>
          <w:b/>
          <w:bCs/>
        </w:rPr>
      </w:pPr>
    </w:p>
    <w:p w14:paraId="06444ABE" w14:textId="77777777" w:rsidR="00E86068" w:rsidRPr="00324A75" w:rsidRDefault="00E86068" w:rsidP="00C52F52">
      <w:pPr>
        <w:jc w:val="center"/>
        <w:rPr>
          <w:rFonts w:ascii="Times New Roman" w:hAnsi="Times New Roman" w:cs="Times New Roman"/>
          <w:b/>
          <w:bCs/>
        </w:rPr>
      </w:pPr>
    </w:p>
    <w:p w14:paraId="23AD50B8" w14:textId="53FB062D" w:rsidR="00897F00" w:rsidRPr="00324A75" w:rsidRDefault="00897F00" w:rsidP="00C52F52">
      <w:pPr>
        <w:jc w:val="center"/>
        <w:rPr>
          <w:rFonts w:ascii="Times New Roman" w:hAnsi="Times New Roman" w:cs="Times New Roman"/>
          <w:sz w:val="72"/>
          <w:szCs w:val="72"/>
        </w:rPr>
      </w:pPr>
      <w:r w:rsidRPr="00324A75">
        <w:rPr>
          <w:rFonts w:ascii="Times New Roman" w:hAnsi="Times New Roman" w:cs="Times New Roman"/>
          <w:b/>
          <w:bCs/>
        </w:rPr>
        <w:t>1.TITILE</w:t>
      </w:r>
      <w:r w:rsidRPr="00324A75">
        <w:rPr>
          <w:rFonts w:ascii="Times New Roman" w:hAnsi="Times New Roman" w:cs="Times New Roman"/>
          <w:b/>
          <w:bCs/>
        </w:rPr>
        <w:br/>
      </w:r>
      <w:r w:rsidRPr="00324A75">
        <w:rPr>
          <w:rFonts w:ascii="Times New Roman" w:hAnsi="Times New Roman" w:cs="Times New Roman"/>
          <w:sz w:val="72"/>
          <w:szCs w:val="72"/>
        </w:rPr>
        <w:t>Campus Connect</w:t>
      </w:r>
    </w:p>
    <w:p w14:paraId="5A5A09BD" w14:textId="4B348E6C" w:rsidR="00491A4C" w:rsidRPr="00324A75" w:rsidRDefault="00491A4C" w:rsidP="00C52F52">
      <w:pPr>
        <w:jc w:val="center"/>
        <w:rPr>
          <w:rFonts w:ascii="Times New Roman" w:hAnsi="Times New Roman" w:cs="Times New Roman"/>
          <w:sz w:val="72"/>
          <w:szCs w:val="72"/>
        </w:rPr>
      </w:pPr>
      <w:r w:rsidRPr="00324A75">
        <w:rPr>
          <w:rFonts w:ascii="Times New Roman" w:hAnsi="Times New Roman" w:cs="Times New Roman"/>
          <w:noProof/>
        </w:rPr>
        <mc:AlternateContent>
          <mc:Choice Requires="wpg">
            <w:drawing>
              <wp:inline distT="0" distB="0" distL="0" distR="0" wp14:anchorId="3A489B41" wp14:editId="456851D5">
                <wp:extent cx="5731510" cy="20315"/>
                <wp:effectExtent l="0" t="0" r="21590" b="18415"/>
                <wp:docPr id="74539" name="Group 74539"/>
                <wp:cNvGraphicFramePr/>
                <a:graphic xmlns:a="http://schemas.openxmlformats.org/drawingml/2006/main">
                  <a:graphicData uri="http://schemas.microsoft.com/office/word/2010/wordprocessingGroup">
                    <wpg:wgp>
                      <wpg:cNvGrpSpPr/>
                      <wpg:grpSpPr>
                        <a:xfrm>
                          <a:off x="0" y="0"/>
                          <a:ext cx="5731510" cy="20315"/>
                          <a:chOff x="0" y="0"/>
                          <a:chExt cx="5733034" cy="20701"/>
                        </a:xfrm>
                      </wpg:grpSpPr>
                      <wps:wsp>
                        <wps:cNvPr id="9503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503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5032"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503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5034"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5035"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5036"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503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5038"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ACFFA13" id="Group 74539" o:spid="_x0000_s1026" style="width:451.3pt;height:1.6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" path="m,l9144,r,9144l,9144,,e" fillcolor="#e3e3e3" stroked="f" strokeweight="0">
                  <v:stroke miterlimit="83231f" joinstyle="miter"/>
                  <v:path arrowok="t" textboxrect="0,0,9144,9144"/>
                </v:shape>
                <w10:anchorlock/>
              </v:group>
            </w:pict>
          </mc:Fallback>
        </mc:AlternateContent>
      </w:r>
    </w:p>
    <w:p w14:paraId="264C2025" w14:textId="77777777" w:rsidR="00897F00" w:rsidRPr="00324A75" w:rsidRDefault="00897F00">
      <w:pPr>
        <w:rPr>
          <w:rFonts w:ascii="Times New Roman" w:hAnsi="Times New Roman" w:cs="Times New Roman"/>
          <w:sz w:val="24"/>
          <w:szCs w:val="24"/>
        </w:rPr>
      </w:pPr>
    </w:p>
    <w:p w14:paraId="1497E435" w14:textId="77777777" w:rsidR="00775F15" w:rsidRPr="00324A75" w:rsidRDefault="00897F00">
      <w:pPr>
        <w:rPr>
          <w:rFonts w:ascii="Times New Roman" w:hAnsi="Times New Roman" w:cs="Times New Roman"/>
          <w:b/>
          <w:bCs/>
          <w:sz w:val="32"/>
          <w:szCs w:val="32"/>
        </w:rPr>
      </w:pPr>
      <w:r w:rsidRPr="00324A75">
        <w:rPr>
          <w:rFonts w:ascii="Times New Roman" w:hAnsi="Times New Roman" w:cs="Times New Roman"/>
          <w:b/>
          <w:bCs/>
          <w:sz w:val="32"/>
          <w:szCs w:val="32"/>
        </w:rPr>
        <w:t xml:space="preserve">2.Short Description </w:t>
      </w:r>
    </w:p>
    <w:p w14:paraId="170BF0C5" w14:textId="65B2BA09" w:rsidR="00897F00" w:rsidRPr="00324A75" w:rsidRDefault="00897F00" w:rsidP="00B751CB">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Campus Connect aims to foster a vibrant community within colleges by providing a platform for students to share blogs, exchange messages, engage in video calls, and provide anonymous feedback. With ChatGPT integration, the app facilitates idea generation and streamlines communication, enhancing the overall campus experience.</w:t>
      </w:r>
    </w:p>
    <w:p w14:paraId="4C91C1B9" w14:textId="254EF153" w:rsidR="00897F00" w:rsidRPr="00324A75" w:rsidRDefault="00775F15">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608CBC51" wp14:editId="2BDAAE1E">
                <wp:extent cx="5731510" cy="19685"/>
                <wp:effectExtent l="0" t="0" r="21590" b="18415"/>
                <wp:docPr id="1178697814" name="Group 117869781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9636536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9874898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91262035"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3464316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8484582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50971431"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2468028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42838775"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290074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0844AD0" id="Group 117869781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6D8DA47B" w14:textId="77777777" w:rsidR="00775F15" w:rsidRPr="00324A75" w:rsidRDefault="00897F00">
      <w:pPr>
        <w:rPr>
          <w:rFonts w:ascii="Times New Roman" w:hAnsi="Times New Roman" w:cs="Times New Roman"/>
          <w:b/>
          <w:bCs/>
          <w:sz w:val="32"/>
          <w:szCs w:val="32"/>
        </w:rPr>
      </w:pPr>
      <w:r w:rsidRPr="00324A75">
        <w:rPr>
          <w:rFonts w:ascii="Times New Roman" w:hAnsi="Times New Roman" w:cs="Times New Roman"/>
          <w:b/>
          <w:bCs/>
          <w:sz w:val="32"/>
          <w:szCs w:val="32"/>
        </w:rPr>
        <w:t>3.Why This Topic</w:t>
      </w:r>
    </w:p>
    <w:p w14:paraId="371B7313" w14:textId="221A7F2D" w:rsidR="00897F00" w:rsidRPr="00324A75" w:rsidRDefault="00897F00">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By facilitating open expression and connection among students, Campus Connect addresses the crucial need for fostering a vibrant and supportive community within college campuses. Through the platform's diverse features such as blog sharing, messaging, video calls, and anonymous feedback, students can freely express their thoughts, share experiences, and exchange insights. This not only encourages personal growth and self-expression but also promotes a sense of belonging and inclusivity among peers. Furthermore, the integration of ChatGPT adds an innovative dimension by enabling seamless idea generation and efficient communication, ultimately enhancing the overall campus experience and contributing to students' holistic development.</w:t>
      </w:r>
    </w:p>
    <w:p w14:paraId="39D716B2" w14:textId="7F568D3C" w:rsidR="00897F00" w:rsidRPr="00324A75" w:rsidRDefault="00775F15">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36753CEB" wp14:editId="7C53FEE4">
                <wp:extent cx="5731510" cy="19685"/>
                <wp:effectExtent l="0" t="0" r="21590" b="18415"/>
                <wp:docPr id="114877189" name="Group 11487718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78496032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2496574"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2355790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3286192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7094166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55683161"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6707466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21754815"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5983691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70C29AB" id="Group 11487718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10C7A0C5" w14:textId="77777777" w:rsidR="00775F15" w:rsidRPr="00324A75" w:rsidRDefault="00897F00">
      <w:pPr>
        <w:rPr>
          <w:rFonts w:ascii="Times New Roman" w:hAnsi="Times New Roman" w:cs="Times New Roman"/>
          <w:b/>
          <w:bCs/>
          <w:sz w:val="32"/>
          <w:szCs w:val="32"/>
        </w:rPr>
      </w:pPr>
      <w:r w:rsidRPr="00324A75">
        <w:rPr>
          <w:rFonts w:ascii="Times New Roman" w:hAnsi="Times New Roman" w:cs="Times New Roman"/>
          <w:b/>
          <w:bCs/>
          <w:sz w:val="32"/>
          <w:szCs w:val="32"/>
        </w:rPr>
        <w:t>4.Objective And Scope</w:t>
      </w:r>
    </w:p>
    <w:p w14:paraId="77278764" w14:textId="6DEBF94B" w:rsidR="00897F00" w:rsidRPr="00324A75" w:rsidRDefault="00897F00">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The primary objective of Campus Connect is to cultivate a dynamic digital ecosystem within college campuses, empowering students to freely express ideas, connect with peers, and provide feedback anonymously. The platform's scope encompasses a range of features, including blog sharing, messaging, video calls, anonymous feedback, and seamless ChatGPT integration. By fostering a supportive and inclusive campus culture, Campus Connect aims to enhance student engagement, well-being, and personal growth."</w:t>
      </w:r>
    </w:p>
    <w:p w14:paraId="6F808F44" w14:textId="3D666438" w:rsidR="00897F00" w:rsidRPr="00324A75" w:rsidRDefault="00775F15">
      <w:pPr>
        <w:rPr>
          <w:rFonts w:ascii="Times New Roman" w:hAnsi="Times New Roman" w:cs="Times New Roman"/>
          <w:sz w:val="32"/>
          <w:szCs w:val="32"/>
        </w:rPr>
      </w:pPr>
      <w:r w:rsidRPr="00324A75">
        <w:rPr>
          <w:rFonts w:ascii="Times New Roman" w:hAnsi="Times New Roman" w:cs="Times New Roman"/>
          <w:noProof/>
        </w:rPr>
        <mc:AlternateContent>
          <mc:Choice Requires="wpg">
            <w:drawing>
              <wp:inline distT="0" distB="0" distL="0" distR="0" wp14:anchorId="1C1F87B2" wp14:editId="1AC8BC2B">
                <wp:extent cx="5731510" cy="19685"/>
                <wp:effectExtent l="0" t="0" r="21590" b="18415"/>
                <wp:docPr id="1189451887" name="Group 118945188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614222957"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772309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984576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8045284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54805051"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6986684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30692874"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87878715"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0059835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5A6D843" id="Group 118945188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&#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2B44D1D8" w14:textId="77777777" w:rsidR="00775F15" w:rsidRPr="00324A75" w:rsidRDefault="00897F00" w:rsidP="00897F00">
      <w:pPr>
        <w:rPr>
          <w:rFonts w:ascii="Times New Roman" w:hAnsi="Times New Roman" w:cs="Times New Roman"/>
          <w:b/>
          <w:bCs/>
          <w:sz w:val="32"/>
          <w:szCs w:val="32"/>
        </w:rPr>
      </w:pPr>
      <w:r w:rsidRPr="00324A75">
        <w:rPr>
          <w:rFonts w:ascii="Times New Roman" w:hAnsi="Times New Roman" w:cs="Times New Roman"/>
          <w:b/>
          <w:bCs/>
          <w:sz w:val="32"/>
          <w:szCs w:val="32"/>
        </w:rPr>
        <w:t>5.Methodology</w:t>
      </w:r>
    </w:p>
    <w:p w14:paraId="5BDBC1D6" w14:textId="556F560B" w:rsidR="004830BA" w:rsidRPr="00324A75" w:rsidRDefault="00897F00" w:rsidP="00897F00">
      <w:pPr>
        <w:rPr>
          <w:rFonts w:ascii="Times New Roman" w:hAnsi="Times New Roman" w:cs="Times New Roman"/>
          <w:sz w:val="24"/>
          <w:szCs w:val="24"/>
        </w:rPr>
      </w:pPr>
      <w:r w:rsidRPr="00324A75">
        <w:rPr>
          <w:rFonts w:ascii="Times New Roman" w:hAnsi="Times New Roman" w:cs="Times New Roman"/>
          <w:b/>
          <w:bCs/>
          <w:sz w:val="24"/>
          <w:szCs w:val="24"/>
        </w:rPr>
        <w:br/>
      </w:r>
      <w:r w:rsidR="004830BA" w:rsidRPr="00324A75">
        <w:rPr>
          <w:rFonts w:ascii="Times New Roman" w:hAnsi="Times New Roman" w:cs="Times New Roman"/>
          <w:sz w:val="24"/>
          <w:szCs w:val="24"/>
        </w:rPr>
        <w:t xml:space="preserve">For this system, I would use an iterative approach. The advantages of this approach </w:t>
      </w:r>
      <w:proofErr w:type="gramStart"/>
      <w:r w:rsidR="004830BA" w:rsidRPr="00324A75">
        <w:rPr>
          <w:rFonts w:ascii="Times New Roman" w:hAnsi="Times New Roman" w:cs="Times New Roman"/>
          <w:sz w:val="24"/>
          <w:szCs w:val="24"/>
        </w:rPr>
        <w:t>are:-</w:t>
      </w:r>
      <w:proofErr w:type="gramEnd"/>
    </w:p>
    <w:p w14:paraId="35389A93" w14:textId="77777777" w:rsidR="004830BA" w:rsidRPr="00324A75" w:rsidRDefault="004830BA" w:rsidP="00897F00">
      <w:pPr>
        <w:rPr>
          <w:rFonts w:ascii="Times New Roman" w:hAnsi="Times New Roman" w:cs="Times New Roman"/>
          <w:sz w:val="24"/>
          <w:szCs w:val="24"/>
        </w:rPr>
      </w:pPr>
      <w:r w:rsidRPr="00324A75">
        <w:rPr>
          <w:rFonts w:ascii="Times New Roman" w:hAnsi="Times New Roman" w:cs="Times New Roman"/>
          <w:sz w:val="24"/>
          <w:szCs w:val="24"/>
        </w:rPr>
        <w:tab/>
        <w:t>1. Feedback from one iteration may improve the other iteration.</w:t>
      </w:r>
    </w:p>
    <w:p w14:paraId="445AE899" w14:textId="77563137" w:rsidR="004830BA" w:rsidRPr="00324A75" w:rsidRDefault="004830BA" w:rsidP="00897F00">
      <w:pPr>
        <w:rPr>
          <w:rFonts w:ascii="Times New Roman" w:hAnsi="Times New Roman" w:cs="Times New Roman"/>
          <w:sz w:val="24"/>
          <w:szCs w:val="24"/>
        </w:rPr>
      </w:pPr>
      <w:r w:rsidRPr="00324A75">
        <w:rPr>
          <w:rFonts w:ascii="Times New Roman" w:hAnsi="Times New Roman" w:cs="Times New Roman"/>
          <w:sz w:val="24"/>
          <w:szCs w:val="24"/>
        </w:rPr>
        <w:tab/>
        <w:t>2. Increments are delivered and developed</w:t>
      </w:r>
    </w:p>
    <w:p w14:paraId="07522624" w14:textId="282D5556" w:rsidR="004830BA" w:rsidRPr="00324A75" w:rsidRDefault="004830BA" w:rsidP="00897F00">
      <w:pPr>
        <w:rPr>
          <w:rFonts w:ascii="Times New Roman" w:hAnsi="Times New Roman" w:cs="Times New Roman"/>
          <w:sz w:val="24"/>
          <w:szCs w:val="24"/>
        </w:rPr>
      </w:pPr>
      <w:r w:rsidRPr="00324A75">
        <w:rPr>
          <w:rFonts w:ascii="Times New Roman" w:hAnsi="Times New Roman" w:cs="Times New Roman"/>
          <w:sz w:val="24"/>
          <w:szCs w:val="24"/>
        </w:rPr>
        <w:t xml:space="preserve">Disadvantages </w:t>
      </w:r>
      <w:proofErr w:type="gramStart"/>
      <w:r w:rsidRPr="00324A75">
        <w:rPr>
          <w:rFonts w:ascii="Times New Roman" w:hAnsi="Times New Roman" w:cs="Times New Roman"/>
          <w:sz w:val="24"/>
          <w:szCs w:val="24"/>
        </w:rPr>
        <w:t>are:-</w:t>
      </w:r>
      <w:proofErr w:type="gramEnd"/>
    </w:p>
    <w:p w14:paraId="23DB1F25" w14:textId="74EDBC50" w:rsidR="004830BA" w:rsidRPr="00324A75" w:rsidRDefault="004830BA" w:rsidP="004830BA">
      <w:pPr>
        <w:pStyle w:val="ListParagraph"/>
        <w:numPr>
          <w:ilvl w:val="0"/>
          <w:numId w:val="3"/>
        </w:numPr>
        <w:rPr>
          <w:rFonts w:ascii="Times New Roman" w:hAnsi="Times New Roman" w:cs="Times New Roman"/>
          <w:sz w:val="24"/>
          <w:szCs w:val="24"/>
        </w:rPr>
      </w:pPr>
      <w:r w:rsidRPr="00324A75">
        <w:rPr>
          <w:rFonts w:ascii="Times New Roman" w:hAnsi="Times New Roman" w:cs="Times New Roman"/>
          <w:sz w:val="24"/>
          <w:szCs w:val="24"/>
        </w:rPr>
        <w:t>Later, increments may require modification to earlier increments.</w:t>
      </w:r>
    </w:p>
    <w:p w14:paraId="14E8C8AE" w14:textId="77777777" w:rsidR="00B751CB" w:rsidRPr="00324A75" w:rsidRDefault="004830BA" w:rsidP="00B751CB">
      <w:pPr>
        <w:ind w:left="720"/>
        <w:rPr>
          <w:rFonts w:ascii="Times New Roman" w:hAnsi="Times New Roman" w:cs="Times New Roman"/>
          <w:sz w:val="32"/>
          <w:szCs w:val="32"/>
        </w:rPr>
      </w:pPr>
      <w:r w:rsidRPr="00324A75">
        <w:rPr>
          <w:rFonts w:ascii="Times New Roman" w:hAnsi="Times New Roman" w:cs="Times New Roman"/>
          <w:sz w:val="32"/>
          <w:szCs w:val="32"/>
        </w:rPr>
        <w:t xml:space="preserve">                          </w:t>
      </w:r>
      <w:r w:rsidRPr="00324A75">
        <w:rPr>
          <w:rFonts w:ascii="Times New Roman" w:hAnsi="Times New Roman" w:cs="Times New Roman"/>
          <w:noProof/>
          <w:sz w:val="32"/>
          <w:szCs w:val="32"/>
        </w:rPr>
        <w:drawing>
          <wp:inline distT="0" distB="0" distL="0" distR="0" wp14:anchorId="69400DD1" wp14:editId="665DD9F2">
            <wp:extent cx="2491740" cy="1395374"/>
            <wp:effectExtent l="0" t="0" r="3810" b="0"/>
            <wp:docPr id="1059827592" name="Picture 1" descr="Iterative and incremental developme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and incremental development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3659" cy="1407648"/>
                    </a:xfrm>
                    <a:prstGeom prst="rect">
                      <a:avLst/>
                    </a:prstGeom>
                    <a:noFill/>
                    <a:ln>
                      <a:noFill/>
                    </a:ln>
                  </pic:spPr>
                </pic:pic>
              </a:graphicData>
            </a:graphic>
          </wp:inline>
        </w:drawing>
      </w:r>
    </w:p>
    <w:p w14:paraId="42B44C0E" w14:textId="5550B97D" w:rsidR="00775F15" w:rsidRPr="00324A75" w:rsidRDefault="00775F15" w:rsidP="00B751CB">
      <w:pPr>
        <w:rPr>
          <w:rFonts w:ascii="Times New Roman" w:hAnsi="Times New Roman" w:cs="Times New Roman"/>
          <w:sz w:val="32"/>
          <w:szCs w:val="32"/>
        </w:rPr>
      </w:pPr>
      <w:r w:rsidRPr="00324A75">
        <w:rPr>
          <w:rFonts w:ascii="Times New Roman" w:hAnsi="Times New Roman" w:cs="Times New Roman"/>
          <w:noProof/>
        </w:rPr>
        <mc:AlternateContent>
          <mc:Choice Requires="wpg">
            <w:drawing>
              <wp:inline distT="0" distB="0" distL="0" distR="0" wp14:anchorId="569AB2C1" wp14:editId="6BB6C43C">
                <wp:extent cx="5731510" cy="19685"/>
                <wp:effectExtent l="0" t="0" r="21590" b="18415"/>
                <wp:docPr id="500380016" name="Group 50038001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39260053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91555030"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9533743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6795854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2977414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5535538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8342900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29164660"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4116619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16468F5" id="Group 50038001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&#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&#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630F08B4" w14:textId="77777777" w:rsidR="00775F15" w:rsidRPr="00324A75" w:rsidRDefault="00897F00" w:rsidP="00C52F52">
      <w:pPr>
        <w:rPr>
          <w:rFonts w:ascii="Times New Roman" w:hAnsi="Times New Roman" w:cs="Times New Roman"/>
          <w:b/>
          <w:bCs/>
          <w:sz w:val="32"/>
          <w:szCs w:val="32"/>
        </w:rPr>
      </w:pPr>
      <w:r w:rsidRPr="00324A75">
        <w:rPr>
          <w:rFonts w:ascii="Times New Roman" w:hAnsi="Times New Roman" w:cs="Times New Roman"/>
          <w:b/>
          <w:bCs/>
          <w:sz w:val="32"/>
          <w:szCs w:val="32"/>
        </w:rPr>
        <w:t>6.Architecture</w:t>
      </w:r>
    </w:p>
    <w:p w14:paraId="7038B353" w14:textId="0A3309E3" w:rsidR="00897F00" w:rsidRPr="00324A75" w:rsidRDefault="00897F00" w:rsidP="00C52F52">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In a 3-tier architecture:</w:t>
      </w:r>
      <w:r w:rsidRPr="00324A75">
        <w:rPr>
          <w:rFonts w:ascii="Times New Roman" w:hAnsi="Times New Roman" w:cs="Times New Roman"/>
          <w:sz w:val="24"/>
          <w:szCs w:val="24"/>
        </w:rPr>
        <w:br/>
        <w:t>Presentation Tier (Front-end): This is the user interface layer that interacts directly with users. It handles user input, displays information, and communicates with the application server.</w:t>
      </w:r>
    </w:p>
    <w:p w14:paraId="4A446A18" w14:textId="77777777" w:rsidR="00897F00" w:rsidRPr="00324A75" w:rsidRDefault="00897F00" w:rsidP="00897F00">
      <w:pPr>
        <w:rPr>
          <w:rFonts w:ascii="Times New Roman" w:hAnsi="Times New Roman" w:cs="Times New Roman"/>
          <w:sz w:val="24"/>
          <w:szCs w:val="24"/>
        </w:rPr>
      </w:pPr>
      <w:r w:rsidRPr="00324A75">
        <w:rPr>
          <w:rFonts w:ascii="Times New Roman" w:hAnsi="Times New Roman" w:cs="Times New Roman"/>
          <w:sz w:val="24"/>
          <w:szCs w:val="24"/>
        </w:rPr>
        <w:t>Application Tier (Middle-tier or Business Logic): This layer contains the application logic and business rules. It processes user requests from the presentation tier, performs data processing, and communicates with the data tier.</w:t>
      </w:r>
    </w:p>
    <w:p w14:paraId="3DA6E6C5" w14:textId="77777777" w:rsidR="00897F00" w:rsidRPr="00324A75" w:rsidRDefault="00897F00" w:rsidP="00897F00">
      <w:pPr>
        <w:rPr>
          <w:rFonts w:ascii="Times New Roman" w:hAnsi="Times New Roman" w:cs="Times New Roman"/>
          <w:sz w:val="24"/>
          <w:szCs w:val="24"/>
        </w:rPr>
      </w:pPr>
      <w:r w:rsidRPr="00324A75">
        <w:rPr>
          <w:rFonts w:ascii="Times New Roman" w:hAnsi="Times New Roman" w:cs="Times New Roman"/>
          <w:sz w:val="24"/>
          <w:szCs w:val="24"/>
        </w:rPr>
        <w:t>Data Tier (Back-end): This layer manages data storage and retrieval. It stores and retrieves data from databases or other data sources, responding to requests from the application tier.</w:t>
      </w:r>
    </w:p>
    <w:p w14:paraId="29CAA22A" w14:textId="46EFFB6B" w:rsidR="00897F00" w:rsidRPr="00324A75" w:rsidRDefault="00897F00" w:rsidP="00897F00">
      <w:pPr>
        <w:rPr>
          <w:rFonts w:ascii="Times New Roman" w:hAnsi="Times New Roman" w:cs="Times New Roman"/>
          <w:sz w:val="24"/>
          <w:szCs w:val="24"/>
        </w:rPr>
      </w:pPr>
      <w:r w:rsidRPr="00324A75">
        <w:rPr>
          <w:rFonts w:ascii="Times New Roman" w:hAnsi="Times New Roman" w:cs="Times New Roman"/>
          <w:sz w:val="24"/>
          <w:szCs w:val="24"/>
        </w:rPr>
        <w:t>Each tier is independent and can be developed, maintained, and scaled separately, promoting modularity, flexibility, and scalability in the application architecture</w:t>
      </w:r>
    </w:p>
    <w:p w14:paraId="6335FDCA" w14:textId="34F7F581" w:rsidR="00897F00" w:rsidRPr="00324A75" w:rsidRDefault="00D21491">
      <w:pPr>
        <w:rPr>
          <w:rFonts w:ascii="Times New Roman" w:hAnsi="Times New Roman" w:cs="Times New Roman"/>
          <w:b/>
          <w:bCs/>
          <w:sz w:val="24"/>
          <w:szCs w:val="24"/>
        </w:rPr>
      </w:pPr>
      <w:r w:rsidRPr="00324A75">
        <w:rPr>
          <w:rFonts w:ascii="Times New Roman" w:hAnsi="Times New Roman" w:cs="Times New Roman"/>
          <w:noProof/>
        </w:rPr>
        <mc:AlternateContent>
          <mc:Choice Requires="wpg">
            <w:drawing>
              <wp:inline distT="0" distB="0" distL="0" distR="0" wp14:anchorId="279217A7" wp14:editId="46F3A7DB">
                <wp:extent cx="5731510" cy="19685"/>
                <wp:effectExtent l="0" t="0" r="21590" b="18415"/>
                <wp:docPr id="1406329895" name="Group 1406329895"/>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103354549"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71576678"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3328628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8422426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8090820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5416100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0189997"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72093343"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24750780"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514F787" id="Group 1406329895"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&#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3B5503EE" w14:textId="77777777" w:rsidR="00775F15" w:rsidRPr="00324A75" w:rsidRDefault="00897F00" w:rsidP="00897F00">
      <w:pPr>
        <w:rPr>
          <w:rFonts w:ascii="Times New Roman" w:hAnsi="Times New Roman" w:cs="Times New Roman"/>
          <w:b/>
          <w:bCs/>
          <w:sz w:val="32"/>
          <w:szCs w:val="32"/>
        </w:rPr>
      </w:pPr>
      <w:r w:rsidRPr="00324A75">
        <w:rPr>
          <w:rFonts w:ascii="Times New Roman" w:hAnsi="Times New Roman" w:cs="Times New Roman"/>
          <w:b/>
          <w:bCs/>
          <w:sz w:val="32"/>
          <w:szCs w:val="32"/>
        </w:rPr>
        <w:t>7.Requirement</w:t>
      </w:r>
    </w:p>
    <w:p w14:paraId="0367FAB4" w14:textId="52CDC6EB" w:rsidR="00897F00" w:rsidRPr="00324A75" w:rsidRDefault="00897F00" w:rsidP="00897F00">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Hardware Requirements:</w:t>
      </w:r>
      <w:r w:rsidRPr="00324A75">
        <w:rPr>
          <w:rFonts w:ascii="Times New Roman" w:hAnsi="Times New Roman" w:cs="Times New Roman"/>
          <w:sz w:val="24"/>
          <w:szCs w:val="24"/>
        </w:rPr>
        <w:br/>
        <w:t>Computer: Capable desktop or laptop for development.</w:t>
      </w:r>
      <w:r w:rsidRPr="00324A75">
        <w:rPr>
          <w:rFonts w:ascii="Times New Roman" w:hAnsi="Times New Roman" w:cs="Times New Roman"/>
          <w:sz w:val="24"/>
          <w:szCs w:val="24"/>
        </w:rPr>
        <w:br/>
        <w:t>Mobile Device: Android or iOS device for testing.</w:t>
      </w:r>
    </w:p>
    <w:p w14:paraId="3AA7736D" w14:textId="3A26F3E9" w:rsidR="00897F00" w:rsidRPr="00324A75" w:rsidRDefault="00897F00" w:rsidP="00897F00">
      <w:pPr>
        <w:rPr>
          <w:rFonts w:ascii="Times New Roman" w:hAnsi="Times New Roman" w:cs="Times New Roman"/>
          <w:sz w:val="24"/>
          <w:szCs w:val="24"/>
        </w:rPr>
      </w:pPr>
      <w:r w:rsidRPr="00324A75">
        <w:rPr>
          <w:rFonts w:ascii="Times New Roman" w:hAnsi="Times New Roman" w:cs="Times New Roman"/>
          <w:sz w:val="24"/>
          <w:szCs w:val="24"/>
        </w:rPr>
        <w:t>Software Requirements:</w:t>
      </w:r>
      <w:r w:rsidRPr="00324A75">
        <w:rPr>
          <w:rFonts w:ascii="Times New Roman" w:hAnsi="Times New Roman" w:cs="Times New Roman"/>
          <w:sz w:val="24"/>
          <w:szCs w:val="24"/>
        </w:rPr>
        <w:br/>
        <w:t>Flutter SDK: Cross-platform framework for app development.</w:t>
      </w:r>
      <w:r w:rsidRPr="00324A75">
        <w:rPr>
          <w:rFonts w:ascii="Times New Roman" w:hAnsi="Times New Roman" w:cs="Times New Roman"/>
          <w:sz w:val="24"/>
          <w:szCs w:val="24"/>
        </w:rPr>
        <w:br/>
        <w:t>Integrated Development Environment (IDE): Android Studio or Visual Studio Code.</w:t>
      </w:r>
      <w:r w:rsidRPr="00324A75">
        <w:rPr>
          <w:rFonts w:ascii="Times New Roman" w:hAnsi="Times New Roman" w:cs="Times New Roman"/>
          <w:sz w:val="24"/>
          <w:szCs w:val="24"/>
        </w:rPr>
        <w:br/>
        <w:t>Firebase Account: For authentication, real-time database, cloud storage, and messaging.</w:t>
      </w:r>
      <w:r w:rsidRPr="00324A75">
        <w:rPr>
          <w:rFonts w:ascii="Times New Roman" w:hAnsi="Times New Roman" w:cs="Times New Roman"/>
          <w:sz w:val="24"/>
          <w:szCs w:val="24"/>
        </w:rPr>
        <w:br/>
        <w:t>Firebase CLI: Command-line interface for Firebase management.</w:t>
      </w:r>
      <w:r w:rsidRPr="00324A75">
        <w:rPr>
          <w:rFonts w:ascii="Times New Roman" w:hAnsi="Times New Roman" w:cs="Times New Roman"/>
          <w:sz w:val="24"/>
          <w:szCs w:val="24"/>
        </w:rPr>
        <w:br/>
        <w:t>Google Cloud Platform Account: Required for ChatGPT integration.</w:t>
      </w:r>
      <w:r w:rsidRPr="00324A75">
        <w:rPr>
          <w:rFonts w:ascii="Times New Roman" w:hAnsi="Times New Roman" w:cs="Times New Roman"/>
          <w:sz w:val="24"/>
          <w:szCs w:val="24"/>
        </w:rPr>
        <w:br/>
        <w:t xml:space="preserve">Twilio Account: </w:t>
      </w:r>
      <w:proofErr w:type="gramStart"/>
      <w:r w:rsidRPr="00324A75">
        <w:rPr>
          <w:rFonts w:ascii="Times New Roman" w:hAnsi="Times New Roman" w:cs="Times New Roman"/>
          <w:sz w:val="24"/>
          <w:szCs w:val="24"/>
        </w:rPr>
        <w:t>For  video</w:t>
      </w:r>
      <w:proofErr w:type="gramEnd"/>
      <w:r w:rsidRPr="00324A75">
        <w:rPr>
          <w:rFonts w:ascii="Times New Roman" w:hAnsi="Times New Roman" w:cs="Times New Roman"/>
          <w:sz w:val="24"/>
          <w:szCs w:val="24"/>
        </w:rPr>
        <w:t xml:space="preserve"> calling.</w:t>
      </w:r>
      <w:r w:rsidRPr="00324A75">
        <w:rPr>
          <w:rFonts w:ascii="Times New Roman" w:hAnsi="Times New Roman" w:cs="Times New Roman"/>
          <w:sz w:val="24"/>
          <w:szCs w:val="24"/>
        </w:rPr>
        <w:br/>
        <w:t>Git: Version control system for code management.</w:t>
      </w:r>
    </w:p>
    <w:p w14:paraId="66550F8E" w14:textId="1782246F" w:rsidR="00897F00" w:rsidRPr="00324A75" w:rsidRDefault="00897F00" w:rsidP="00897F00">
      <w:pPr>
        <w:rPr>
          <w:rFonts w:ascii="Times New Roman" w:hAnsi="Times New Roman" w:cs="Times New Roman"/>
          <w:sz w:val="24"/>
          <w:szCs w:val="24"/>
        </w:rPr>
      </w:pPr>
      <w:r w:rsidRPr="00324A75">
        <w:rPr>
          <w:rFonts w:ascii="Times New Roman" w:hAnsi="Times New Roman" w:cs="Times New Roman"/>
          <w:sz w:val="24"/>
          <w:szCs w:val="24"/>
        </w:rPr>
        <w:t>Platform Requirements:</w:t>
      </w:r>
      <w:r w:rsidRPr="00324A75">
        <w:rPr>
          <w:rFonts w:ascii="Times New Roman" w:hAnsi="Times New Roman" w:cs="Times New Roman"/>
          <w:sz w:val="24"/>
          <w:szCs w:val="24"/>
        </w:rPr>
        <w:br/>
        <w:t>Android: Compatible with Android 4.1 (API level 16) or higher.</w:t>
      </w:r>
      <w:r w:rsidRPr="00324A75">
        <w:rPr>
          <w:rFonts w:ascii="Times New Roman" w:hAnsi="Times New Roman" w:cs="Times New Roman"/>
          <w:sz w:val="24"/>
          <w:szCs w:val="24"/>
        </w:rPr>
        <w:br/>
        <w:t>iOS: Compatible with iOS 8.0 or higher.</w:t>
      </w:r>
      <w:r w:rsidRPr="00324A75">
        <w:rPr>
          <w:rFonts w:ascii="Times New Roman" w:hAnsi="Times New Roman" w:cs="Times New Roman"/>
          <w:sz w:val="24"/>
          <w:szCs w:val="24"/>
        </w:rPr>
        <w:br/>
        <w:t>Firebase: Utilized for authentication, real-time database, cloud storage, and messaging.</w:t>
      </w:r>
      <w:r w:rsidRPr="00324A75">
        <w:rPr>
          <w:rFonts w:ascii="Times New Roman" w:hAnsi="Times New Roman" w:cs="Times New Roman"/>
          <w:sz w:val="24"/>
          <w:szCs w:val="24"/>
        </w:rPr>
        <w:br/>
        <w:t>Google Cloud Platform: Used for ChatGPT integration.</w:t>
      </w:r>
      <w:r w:rsidRPr="00324A75">
        <w:rPr>
          <w:rFonts w:ascii="Times New Roman" w:hAnsi="Times New Roman" w:cs="Times New Roman"/>
          <w:sz w:val="24"/>
          <w:szCs w:val="24"/>
        </w:rPr>
        <w:br/>
        <w:t>Twilio: Integrated for video calling functionality.</w:t>
      </w:r>
    </w:p>
    <w:p w14:paraId="0AD9967E" w14:textId="0C7B6217" w:rsidR="00897F00" w:rsidRPr="00324A75" w:rsidRDefault="00D21491" w:rsidP="00897F00">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746EC48C" wp14:editId="1C6C1DDF">
                <wp:extent cx="5731510" cy="19685"/>
                <wp:effectExtent l="0" t="0" r="21590" b="18415"/>
                <wp:docPr id="203902788" name="Group 203902788"/>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75197550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220989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28314462"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82167750"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1419249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77056533"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35455267"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2620656"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5093767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179F84D" id="Group 203902788"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4699DB62" w14:textId="77777777" w:rsidR="00775F15" w:rsidRPr="00324A75" w:rsidRDefault="00897F00" w:rsidP="00897F00">
      <w:pPr>
        <w:rPr>
          <w:rFonts w:ascii="Times New Roman" w:hAnsi="Times New Roman" w:cs="Times New Roman"/>
          <w:b/>
          <w:bCs/>
          <w:sz w:val="32"/>
          <w:szCs w:val="32"/>
        </w:rPr>
      </w:pPr>
      <w:r w:rsidRPr="00324A75">
        <w:rPr>
          <w:rFonts w:ascii="Times New Roman" w:hAnsi="Times New Roman" w:cs="Times New Roman"/>
          <w:b/>
          <w:bCs/>
          <w:sz w:val="32"/>
          <w:szCs w:val="32"/>
        </w:rPr>
        <w:t>8.Contribution</w:t>
      </w:r>
    </w:p>
    <w:p w14:paraId="55678D4E" w14:textId="4784A424" w:rsidR="00897F00" w:rsidRPr="00324A75" w:rsidRDefault="00897F00" w:rsidP="00897F00">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Facilitates community building and collaboration among students.</w:t>
      </w:r>
      <w:r w:rsidRPr="00324A75">
        <w:rPr>
          <w:rFonts w:ascii="Times New Roman" w:hAnsi="Times New Roman" w:cs="Times New Roman"/>
          <w:sz w:val="24"/>
          <w:szCs w:val="24"/>
        </w:rPr>
        <w:br/>
        <w:t>Enables knowledge sharing through blogs and discussions.</w:t>
      </w:r>
      <w:r w:rsidRPr="00324A75">
        <w:rPr>
          <w:rFonts w:ascii="Times New Roman" w:hAnsi="Times New Roman" w:cs="Times New Roman"/>
          <w:sz w:val="24"/>
          <w:szCs w:val="24"/>
        </w:rPr>
        <w:br/>
        <w:t>Provides support networks and anonymous feedback features.</w:t>
      </w:r>
      <w:r w:rsidRPr="00324A75">
        <w:rPr>
          <w:rFonts w:ascii="Times New Roman" w:hAnsi="Times New Roman" w:cs="Times New Roman"/>
          <w:sz w:val="24"/>
          <w:szCs w:val="24"/>
        </w:rPr>
        <w:br/>
        <w:t>Promotes inclusivity by giving voice to all students.</w:t>
      </w:r>
      <w:r w:rsidRPr="00324A75">
        <w:rPr>
          <w:rFonts w:ascii="Times New Roman" w:hAnsi="Times New Roman" w:cs="Times New Roman"/>
          <w:sz w:val="24"/>
          <w:szCs w:val="24"/>
        </w:rPr>
        <w:br/>
        <w:t>Enhances communication between students, faculty, and administrators.</w:t>
      </w:r>
      <w:r w:rsidRPr="00324A75">
        <w:rPr>
          <w:rFonts w:ascii="Times New Roman" w:hAnsi="Times New Roman" w:cs="Times New Roman"/>
          <w:sz w:val="24"/>
          <w:szCs w:val="24"/>
        </w:rPr>
        <w:br/>
        <w:t>Encourages personal growth and development.</w:t>
      </w:r>
      <w:r w:rsidRPr="00324A75">
        <w:rPr>
          <w:rFonts w:ascii="Times New Roman" w:hAnsi="Times New Roman" w:cs="Times New Roman"/>
          <w:sz w:val="24"/>
          <w:szCs w:val="24"/>
        </w:rPr>
        <w:br/>
        <w:t>Supports innovation through integrations like ChatGPT.</w:t>
      </w:r>
      <w:r w:rsidRPr="00324A75">
        <w:rPr>
          <w:rFonts w:ascii="Times New Roman" w:hAnsi="Times New Roman" w:cs="Times New Roman"/>
          <w:sz w:val="24"/>
          <w:szCs w:val="24"/>
        </w:rPr>
        <w:br/>
        <w:t>Addresses issues and improves the campus experience.</w:t>
      </w:r>
      <w:r w:rsidRPr="00324A75">
        <w:rPr>
          <w:rFonts w:ascii="Times New Roman" w:hAnsi="Times New Roman" w:cs="Times New Roman"/>
          <w:sz w:val="24"/>
          <w:szCs w:val="24"/>
        </w:rPr>
        <w:br/>
        <w:t>Facilitates career development and networking opportunities.</w:t>
      </w:r>
      <w:r w:rsidRPr="00324A75">
        <w:rPr>
          <w:rFonts w:ascii="Times New Roman" w:hAnsi="Times New Roman" w:cs="Times New Roman"/>
          <w:sz w:val="24"/>
          <w:szCs w:val="24"/>
        </w:rPr>
        <w:br/>
        <w:t>Contributes to a positive and inclusive campus culture.</w:t>
      </w:r>
    </w:p>
    <w:p w14:paraId="1D71779B" w14:textId="25064290" w:rsidR="00D21491" w:rsidRPr="00324A75" w:rsidRDefault="00D21491" w:rsidP="00897F00">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7C344C33" wp14:editId="166D6639">
                <wp:extent cx="5731510" cy="19685"/>
                <wp:effectExtent l="0" t="0" r="21590" b="18415"/>
                <wp:docPr id="807498730" name="Group 80749873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02068162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77160656"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1712009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481225"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2184583"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93249749"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5422838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86425663"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01434250"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C7DDD52" id="Group 80749873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&#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3456591B" w14:textId="77777777" w:rsidR="00775F15" w:rsidRPr="00324A75" w:rsidRDefault="00897F00" w:rsidP="00897F00">
      <w:pPr>
        <w:rPr>
          <w:rFonts w:ascii="Times New Roman" w:hAnsi="Times New Roman" w:cs="Times New Roman"/>
          <w:b/>
          <w:bCs/>
          <w:sz w:val="32"/>
          <w:szCs w:val="32"/>
        </w:rPr>
      </w:pPr>
      <w:r w:rsidRPr="00324A75">
        <w:rPr>
          <w:rFonts w:ascii="Times New Roman" w:hAnsi="Times New Roman" w:cs="Times New Roman"/>
          <w:b/>
          <w:bCs/>
          <w:sz w:val="32"/>
          <w:szCs w:val="32"/>
        </w:rPr>
        <w:t xml:space="preserve">9.Conclusion </w:t>
      </w:r>
    </w:p>
    <w:p w14:paraId="5C71A9E3" w14:textId="76BC6407" w:rsidR="00897F00" w:rsidRPr="00324A75" w:rsidRDefault="00897F00" w:rsidP="00897F00">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Campus Connect is the heartbeat of college life, where students come together to share ideas, support each other, and grow personally. It's a place where collaboration flourishes, communication flows, and everyone feels valued. With Campus Connect, college isn't just about classes—it's about building a community that lasts a lifetime.</w:t>
      </w:r>
    </w:p>
    <w:p w14:paraId="2D417AB3" w14:textId="440D0323" w:rsidR="00AA3967" w:rsidRPr="00324A75" w:rsidRDefault="00AA3967" w:rsidP="00897F00">
      <w:pPr>
        <w:rPr>
          <w:rFonts w:ascii="Times New Roman" w:hAnsi="Times New Roman" w:cs="Times New Roman"/>
          <w:sz w:val="24"/>
          <w:szCs w:val="24"/>
        </w:rPr>
      </w:pPr>
    </w:p>
    <w:p w14:paraId="423E34F3" w14:textId="678222F2" w:rsidR="00AA3967" w:rsidRPr="00324A75" w:rsidRDefault="00AA3967" w:rsidP="00897F00">
      <w:pPr>
        <w:rPr>
          <w:rFonts w:ascii="Times New Roman" w:hAnsi="Times New Roman" w:cs="Times New Roman"/>
          <w:sz w:val="24"/>
          <w:szCs w:val="24"/>
        </w:rPr>
      </w:pPr>
    </w:p>
    <w:p w14:paraId="0683817F" w14:textId="25FF54CB" w:rsidR="00AA3967" w:rsidRPr="00324A75" w:rsidRDefault="00B751CB" w:rsidP="00897F00">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4F64C683" wp14:editId="7879BC52">
                <wp:extent cx="5731510" cy="19685"/>
                <wp:effectExtent l="0" t="0" r="21590" b="18415"/>
                <wp:docPr id="231890334" name="Group 23189033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76912425"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8965541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335435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1916509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0252161"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79847801"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66535676"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75886613"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5558026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849F474" id="Group 23189033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&#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2037D633" w14:textId="192114CF" w:rsidR="00AA3967" w:rsidRPr="00324A75" w:rsidRDefault="00AA3967" w:rsidP="00897F00">
      <w:pPr>
        <w:rPr>
          <w:rFonts w:ascii="Times New Roman" w:hAnsi="Times New Roman" w:cs="Times New Roman"/>
          <w:sz w:val="24"/>
          <w:szCs w:val="24"/>
        </w:rPr>
      </w:pPr>
    </w:p>
    <w:p w14:paraId="2527F81B" w14:textId="0965F269" w:rsidR="00AA3967" w:rsidRPr="00324A75" w:rsidRDefault="00AA3967" w:rsidP="00897F00">
      <w:pPr>
        <w:rPr>
          <w:rFonts w:ascii="Times New Roman" w:hAnsi="Times New Roman" w:cs="Times New Roman"/>
          <w:sz w:val="24"/>
          <w:szCs w:val="24"/>
        </w:rPr>
      </w:pPr>
    </w:p>
    <w:p w14:paraId="27116E61" w14:textId="62C4369C" w:rsidR="00AA3967" w:rsidRPr="00324A75" w:rsidRDefault="00AA3967" w:rsidP="00897F00">
      <w:pPr>
        <w:rPr>
          <w:rFonts w:ascii="Times New Roman" w:hAnsi="Times New Roman" w:cs="Times New Roman"/>
          <w:sz w:val="24"/>
          <w:szCs w:val="24"/>
        </w:rPr>
      </w:pPr>
    </w:p>
    <w:p w14:paraId="1C6FE16E" w14:textId="0B27FBE0" w:rsidR="00AA3967" w:rsidRPr="00324A75" w:rsidRDefault="00AA3967" w:rsidP="00897F00">
      <w:pPr>
        <w:rPr>
          <w:rFonts w:ascii="Times New Roman" w:hAnsi="Times New Roman" w:cs="Times New Roman"/>
          <w:sz w:val="24"/>
          <w:szCs w:val="24"/>
        </w:rPr>
      </w:pPr>
    </w:p>
    <w:p w14:paraId="17F67BB9" w14:textId="65F51649" w:rsidR="00AA3967" w:rsidRPr="00324A75" w:rsidRDefault="00AA3967" w:rsidP="00897F00">
      <w:pPr>
        <w:rPr>
          <w:rFonts w:ascii="Times New Roman" w:hAnsi="Times New Roman" w:cs="Times New Roman"/>
          <w:sz w:val="24"/>
          <w:szCs w:val="24"/>
        </w:rPr>
      </w:pPr>
    </w:p>
    <w:p w14:paraId="0664E390" w14:textId="677AB425" w:rsidR="00AA3967" w:rsidRPr="00324A75" w:rsidRDefault="00AA3967" w:rsidP="00897F00">
      <w:pPr>
        <w:rPr>
          <w:rFonts w:ascii="Times New Roman" w:hAnsi="Times New Roman" w:cs="Times New Roman"/>
          <w:sz w:val="24"/>
          <w:szCs w:val="24"/>
        </w:rPr>
      </w:pPr>
    </w:p>
    <w:p w14:paraId="695DEF6B" w14:textId="53B6BF00" w:rsidR="00AA3967" w:rsidRPr="00324A75" w:rsidRDefault="00AA3967" w:rsidP="00897F00">
      <w:pPr>
        <w:rPr>
          <w:rFonts w:ascii="Times New Roman" w:hAnsi="Times New Roman" w:cs="Times New Roman"/>
          <w:sz w:val="24"/>
          <w:szCs w:val="24"/>
        </w:rPr>
      </w:pPr>
    </w:p>
    <w:p w14:paraId="24CA48C1" w14:textId="7F55E136" w:rsidR="00AA3967" w:rsidRPr="00324A75" w:rsidRDefault="00AA3967" w:rsidP="00897F00">
      <w:pPr>
        <w:rPr>
          <w:rFonts w:ascii="Times New Roman" w:hAnsi="Times New Roman" w:cs="Times New Roman"/>
          <w:sz w:val="24"/>
          <w:szCs w:val="24"/>
        </w:rPr>
      </w:pPr>
    </w:p>
    <w:p w14:paraId="1CADD14D" w14:textId="5343340A" w:rsidR="00AA3967" w:rsidRPr="00324A75" w:rsidRDefault="00AA3967" w:rsidP="00897F00">
      <w:pPr>
        <w:rPr>
          <w:rFonts w:ascii="Times New Roman" w:hAnsi="Times New Roman" w:cs="Times New Roman"/>
          <w:sz w:val="24"/>
          <w:szCs w:val="24"/>
        </w:rPr>
      </w:pPr>
    </w:p>
    <w:p w14:paraId="54303EE5" w14:textId="59E9BA2C" w:rsidR="00AA3967" w:rsidRPr="00324A75" w:rsidRDefault="00AA3967" w:rsidP="00897F00">
      <w:pPr>
        <w:rPr>
          <w:rFonts w:ascii="Times New Roman" w:hAnsi="Times New Roman" w:cs="Times New Roman"/>
          <w:sz w:val="24"/>
          <w:szCs w:val="24"/>
        </w:rPr>
      </w:pPr>
    </w:p>
    <w:p w14:paraId="1780E341" w14:textId="3903DB87" w:rsidR="00AA3967" w:rsidRPr="00324A75" w:rsidRDefault="00AA3967" w:rsidP="00C52F52">
      <w:pPr>
        <w:jc w:val="center"/>
        <w:rPr>
          <w:rFonts w:ascii="Times New Roman" w:hAnsi="Times New Roman" w:cs="Times New Roman"/>
          <w:b/>
          <w:bCs/>
          <w:sz w:val="32"/>
          <w:szCs w:val="32"/>
        </w:rPr>
      </w:pPr>
      <w:r w:rsidRPr="00324A75">
        <w:rPr>
          <w:rFonts w:ascii="Times New Roman" w:hAnsi="Times New Roman" w:cs="Times New Roman"/>
          <w:b/>
          <w:bCs/>
          <w:sz w:val="44"/>
          <w:szCs w:val="44"/>
        </w:rPr>
        <w:t>CHAPTER 1</w:t>
      </w:r>
      <w:r w:rsidRPr="00324A75">
        <w:rPr>
          <w:rFonts w:ascii="Times New Roman" w:hAnsi="Times New Roman" w:cs="Times New Roman"/>
          <w:b/>
          <w:bCs/>
          <w:sz w:val="44"/>
          <w:szCs w:val="44"/>
        </w:rPr>
        <w:br/>
      </w:r>
      <w:r w:rsidRPr="00324A75">
        <w:rPr>
          <w:rFonts w:ascii="Times New Roman" w:hAnsi="Times New Roman" w:cs="Times New Roman"/>
          <w:b/>
          <w:bCs/>
          <w:sz w:val="32"/>
          <w:szCs w:val="32"/>
        </w:rPr>
        <w:t>INTRODUCTION TO SYSTEM</w:t>
      </w:r>
    </w:p>
    <w:p w14:paraId="5DABD920" w14:textId="77777777" w:rsidR="006130A3" w:rsidRPr="00324A75" w:rsidRDefault="006130A3" w:rsidP="00C52F52">
      <w:pPr>
        <w:jc w:val="center"/>
        <w:rPr>
          <w:rFonts w:ascii="Times New Roman" w:hAnsi="Times New Roman" w:cs="Times New Roman"/>
          <w:b/>
          <w:bCs/>
          <w:sz w:val="32"/>
          <w:szCs w:val="32"/>
        </w:rPr>
      </w:pPr>
    </w:p>
    <w:p w14:paraId="37E5E96C" w14:textId="788721BA" w:rsidR="00B751CB" w:rsidRPr="00324A75" w:rsidRDefault="00AA3967" w:rsidP="00AA3967">
      <w:pPr>
        <w:rPr>
          <w:rFonts w:ascii="Times New Roman" w:hAnsi="Times New Roman" w:cs="Times New Roman"/>
          <w:b/>
          <w:bCs/>
          <w:sz w:val="32"/>
          <w:szCs w:val="32"/>
        </w:rPr>
      </w:pPr>
      <w:r w:rsidRPr="00324A75">
        <w:rPr>
          <w:rFonts w:ascii="Times New Roman" w:hAnsi="Times New Roman" w:cs="Times New Roman"/>
          <w:b/>
          <w:bCs/>
          <w:sz w:val="32"/>
          <w:szCs w:val="32"/>
        </w:rPr>
        <w:t>1.1</w:t>
      </w:r>
      <w:r w:rsidR="00F97BA5" w:rsidRPr="00324A75">
        <w:rPr>
          <w:rFonts w:ascii="Times New Roman" w:hAnsi="Times New Roman" w:cs="Times New Roman"/>
          <w:b/>
          <w:bCs/>
          <w:sz w:val="32"/>
          <w:szCs w:val="32"/>
        </w:rPr>
        <w:t xml:space="preserve"> </w:t>
      </w:r>
      <w:r w:rsidRPr="00324A75">
        <w:rPr>
          <w:rFonts w:ascii="Times New Roman" w:hAnsi="Times New Roman" w:cs="Times New Roman"/>
          <w:b/>
          <w:bCs/>
          <w:sz w:val="32"/>
          <w:szCs w:val="32"/>
        </w:rPr>
        <w:t>Background</w:t>
      </w:r>
    </w:p>
    <w:p w14:paraId="38493617" w14:textId="41676DA3" w:rsidR="00AA3967" w:rsidRPr="00324A75" w:rsidRDefault="00AA3967" w:rsidP="00AA3967">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The campus connect app is essential because traditional methods of communication in schools often have limitations. People may feel hesitant to share their thoughts openly due to fear of judgment, or it may be challenging to communicate quickly and effectively with others. This app addresses these issues by providing a centralized platform where students, faculty, and staff can easily connect and communicate.</w:t>
      </w:r>
      <w:r w:rsidRPr="00324A75">
        <w:rPr>
          <w:rFonts w:ascii="Times New Roman" w:hAnsi="Times New Roman" w:cs="Times New Roman"/>
          <w:sz w:val="24"/>
          <w:szCs w:val="24"/>
        </w:rPr>
        <w:br/>
        <w:t>One significant feature is the ability to share feedback anonymously, allowing individuals to express concerns or ideas without revealing their identity. This fosters a more open and honest dialogue, leading to better understanding and resolution of issues within the campus community.</w:t>
      </w:r>
    </w:p>
    <w:p w14:paraId="2F54184F" w14:textId="77777777" w:rsidR="00AA3967" w:rsidRPr="00324A75" w:rsidRDefault="00AA3967" w:rsidP="00AA3967">
      <w:pPr>
        <w:rPr>
          <w:rFonts w:ascii="Times New Roman" w:hAnsi="Times New Roman" w:cs="Times New Roman"/>
          <w:sz w:val="24"/>
          <w:szCs w:val="24"/>
        </w:rPr>
      </w:pPr>
      <w:r w:rsidRPr="00324A75">
        <w:rPr>
          <w:rFonts w:ascii="Times New Roman" w:hAnsi="Times New Roman" w:cs="Times New Roman"/>
          <w:sz w:val="24"/>
          <w:szCs w:val="24"/>
        </w:rPr>
        <w:t>Moreover, the app facilitates real-time interaction through messaging and video calling functionalities, enabling users to communicate seamlessly regardless of their physical location. This promotes collaboration, teamwork, and a sense of community among members of the campus</w:t>
      </w:r>
    </w:p>
    <w:p w14:paraId="43153206" w14:textId="77777777" w:rsidR="00AA3967" w:rsidRPr="00324A75" w:rsidRDefault="00AA3967" w:rsidP="00AA3967">
      <w:pPr>
        <w:rPr>
          <w:rFonts w:ascii="Times New Roman" w:hAnsi="Times New Roman" w:cs="Times New Roman"/>
          <w:sz w:val="24"/>
          <w:szCs w:val="24"/>
        </w:rPr>
      </w:pPr>
      <w:r w:rsidRPr="00324A75">
        <w:rPr>
          <w:rFonts w:ascii="Times New Roman" w:hAnsi="Times New Roman" w:cs="Times New Roman"/>
          <w:sz w:val="24"/>
          <w:szCs w:val="24"/>
        </w:rPr>
        <w:t>Additionally, the integration of AI technology, such as ChatGPT, streamlines communication by helping users generate content more efficiently. Whether it's drafting emails, brainstorming ideas, or writing posts, the AI assistance enhances productivity and saves time for all users.</w:t>
      </w:r>
    </w:p>
    <w:p w14:paraId="6409A082" w14:textId="16155648" w:rsidR="00AA3967" w:rsidRPr="00324A75" w:rsidRDefault="00AA3967" w:rsidP="00AA3967">
      <w:pPr>
        <w:rPr>
          <w:rFonts w:ascii="Times New Roman" w:hAnsi="Times New Roman" w:cs="Times New Roman"/>
          <w:sz w:val="24"/>
          <w:szCs w:val="24"/>
        </w:rPr>
      </w:pPr>
      <w:r w:rsidRPr="00324A75">
        <w:rPr>
          <w:rFonts w:ascii="Times New Roman" w:hAnsi="Times New Roman" w:cs="Times New Roman"/>
          <w:sz w:val="24"/>
          <w:szCs w:val="24"/>
        </w:rPr>
        <w:t xml:space="preserve">Overall, the campus </w:t>
      </w:r>
      <w:proofErr w:type="gramStart"/>
      <w:r w:rsidRPr="00324A75">
        <w:rPr>
          <w:rFonts w:ascii="Times New Roman" w:hAnsi="Times New Roman" w:cs="Times New Roman"/>
          <w:sz w:val="24"/>
          <w:szCs w:val="24"/>
        </w:rPr>
        <w:t>connect</w:t>
      </w:r>
      <w:proofErr w:type="gramEnd"/>
      <w:r w:rsidRPr="00324A75">
        <w:rPr>
          <w:rFonts w:ascii="Times New Roman" w:hAnsi="Times New Roman" w:cs="Times New Roman"/>
          <w:sz w:val="24"/>
          <w:szCs w:val="24"/>
        </w:rPr>
        <w:t xml:space="preserve"> app aims to improve the school experience by promoting communication, collaboration, and transparency, ultimately fostering a more supportive and engaging campus environment for everyone involved.</w:t>
      </w:r>
    </w:p>
    <w:p w14:paraId="4B9BB736" w14:textId="6F4B31DB" w:rsidR="00AA3967" w:rsidRPr="00324A75" w:rsidRDefault="00F97BA5" w:rsidP="00AA3967">
      <w:pPr>
        <w:rPr>
          <w:rFonts w:ascii="Times New Roman" w:hAnsi="Times New Roman" w:cs="Times New Roman"/>
        </w:rPr>
      </w:pPr>
      <w:r w:rsidRPr="00324A75">
        <w:rPr>
          <w:rFonts w:ascii="Times New Roman" w:hAnsi="Times New Roman" w:cs="Times New Roman"/>
          <w:noProof/>
        </w:rPr>
        <mc:AlternateContent>
          <mc:Choice Requires="wpg">
            <w:drawing>
              <wp:inline distT="0" distB="0" distL="0" distR="0" wp14:anchorId="32C4A249" wp14:editId="21262081">
                <wp:extent cx="5731510" cy="19685"/>
                <wp:effectExtent l="0" t="0" r="21590" b="18415"/>
                <wp:docPr id="245719385" name="Group 245719385"/>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37489894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91461098"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4580691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30326007"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0864387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68215922"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91438356"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9863384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534312"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D300CF8" id="Group 245719385"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53CA92B3" w14:textId="0261AF1A" w:rsidR="00AA3967" w:rsidRPr="00324A75" w:rsidRDefault="00AA3967" w:rsidP="00AA3967">
      <w:pPr>
        <w:rPr>
          <w:rFonts w:ascii="Times New Roman" w:hAnsi="Times New Roman" w:cs="Times New Roman"/>
          <w:b/>
          <w:bCs/>
          <w:sz w:val="32"/>
          <w:szCs w:val="32"/>
        </w:rPr>
      </w:pPr>
      <w:r w:rsidRPr="00324A75">
        <w:rPr>
          <w:rFonts w:ascii="Times New Roman" w:hAnsi="Times New Roman" w:cs="Times New Roman"/>
          <w:b/>
          <w:bCs/>
          <w:sz w:val="32"/>
          <w:szCs w:val="32"/>
        </w:rPr>
        <w:t>1.2</w:t>
      </w:r>
      <w:r w:rsidR="00F97BA5" w:rsidRPr="00324A75">
        <w:rPr>
          <w:rFonts w:ascii="Times New Roman" w:hAnsi="Times New Roman" w:cs="Times New Roman"/>
          <w:b/>
          <w:bCs/>
          <w:sz w:val="32"/>
          <w:szCs w:val="32"/>
        </w:rPr>
        <w:t xml:space="preserve"> </w:t>
      </w:r>
      <w:r w:rsidRPr="00324A75">
        <w:rPr>
          <w:rFonts w:ascii="Times New Roman" w:hAnsi="Times New Roman" w:cs="Times New Roman"/>
          <w:b/>
          <w:bCs/>
          <w:sz w:val="32"/>
          <w:szCs w:val="32"/>
        </w:rPr>
        <w:t>Objectives</w:t>
      </w:r>
    </w:p>
    <w:p w14:paraId="322611CA" w14:textId="7CFD2F06" w:rsidR="00AA3967" w:rsidRPr="00324A75" w:rsidRDefault="00AA3967" w:rsidP="00AA3967">
      <w:pPr>
        <w:rPr>
          <w:rFonts w:ascii="Times New Roman" w:hAnsi="Times New Roman" w:cs="Times New Roman"/>
          <w:sz w:val="24"/>
          <w:szCs w:val="24"/>
        </w:rPr>
      </w:pPr>
      <w:r w:rsidRPr="00324A75">
        <w:rPr>
          <w:rFonts w:ascii="Times New Roman" w:hAnsi="Times New Roman" w:cs="Times New Roman"/>
          <w:sz w:val="24"/>
          <w:szCs w:val="24"/>
        </w:rPr>
        <w:t>Facilitate open communication among students, faculty, and administration.</w:t>
      </w:r>
      <w:r w:rsidRPr="00324A75">
        <w:rPr>
          <w:rFonts w:ascii="Times New Roman" w:hAnsi="Times New Roman" w:cs="Times New Roman"/>
          <w:sz w:val="24"/>
          <w:szCs w:val="24"/>
        </w:rPr>
        <w:br/>
        <w:t>Provide a platform for anonymous feedback to address concerns effectively.</w:t>
      </w:r>
      <w:r w:rsidRPr="00324A75">
        <w:rPr>
          <w:rFonts w:ascii="Times New Roman" w:hAnsi="Times New Roman" w:cs="Times New Roman"/>
          <w:sz w:val="24"/>
          <w:szCs w:val="24"/>
        </w:rPr>
        <w:br/>
        <w:t>Foster real-time interaction through messaging and video calling features.</w:t>
      </w:r>
      <w:r w:rsidRPr="00324A75">
        <w:rPr>
          <w:rFonts w:ascii="Times New Roman" w:hAnsi="Times New Roman" w:cs="Times New Roman"/>
          <w:sz w:val="24"/>
          <w:szCs w:val="24"/>
        </w:rPr>
        <w:br/>
        <w:t>Enhance productivity with AI integration for content generation.</w:t>
      </w:r>
      <w:r w:rsidRPr="00324A75">
        <w:rPr>
          <w:rFonts w:ascii="Times New Roman" w:hAnsi="Times New Roman" w:cs="Times New Roman"/>
          <w:sz w:val="24"/>
          <w:szCs w:val="24"/>
        </w:rPr>
        <w:br/>
        <w:t>Promote collaboration and community engagement within the campus environment</w:t>
      </w:r>
    </w:p>
    <w:p w14:paraId="487BEB39" w14:textId="4EB9C08A" w:rsidR="00AA3967" w:rsidRPr="00324A75" w:rsidRDefault="00F97BA5" w:rsidP="00AA3967">
      <w:pPr>
        <w:rPr>
          <w:rFonts w:ascii="Times New Roman" w:hAnsi="Times New Roman" w:cs="Times New Roman"/>
          <w:sz w:val="32"/>
          <w:szCs w:val="32"/>
        </w:rPr>
      </w:pPr>
      <w:r w:rsidRPr="00324A75">
        <w:rPr>
          <w:rFonts w:ascii="Times New Roman" w:hAnsi="Times New Roman" w:cs="Times New Roman"/>
          <w:noProof/>
        </w:rPr>
        <mc:AlternateContent>
          <mc:Choice Requires="wpg">
            <w:drawing>
              <wp:inline distT="0" distB="0" distL="0" distR="0" wp14:anchorId="471C5981" wp14:editId="63D5A9EB">
                <wp:extent cx="5731510" cy="19685"/>
                <wp:effectExtent l="0" t="0" r="21590" b="18415"/>
                <wp:docPr id="1388383270" name="Group 138838327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741654825"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5650353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6870409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2625541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3574570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16551261"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930575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80274662"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03126932"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845F6D5" id="Group 138838327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7B2C6878" w14:textId="7E1F596A" w:rsidR="00AA3967" w:rsidRPr="00324A75" w:rsidRDefault="00AA3967" w:rsidP="00AA3967">
      <w:pPr>
        <w:rPr>
          <w:rFonts w:ascii="Times New Roman" w:hAnsi="Times New Roman" w:cs="Times New Roman"/>
          <w:b/>
          <w:bCs/>
          <w:sz w:val="32"/>
          <w:szCs w:val="32"/>
        </w:rPr>
      </w:pPr>
      <w:r w:rsidRPr="00324A75">
        <w:rPr>
          <w:rFonts w:ascii="Times New Roman" w:hAnsi="Times New Roman" w:cs="Times New Roman"/>
          <w:b/>
          <w:bCs/>
          <w:sz w:val="32"/>
          <w:szCs w:val="32"/>
        </w:rPr>
        <w:t>1.3 Purpose,</w:t>
      </w:r>
      <w:r w:rsidR="004830BA" w:rsidRPr="00324A75">
        <w:rPr>
          <w:rFonts w:ascii="Times New Roman" w:hAnsi="Times New Roman" w:cs="Times New Roman"/>
          <w:b/>
          <w:bCs/>
          <w:sz w:val="32"/>
          <w:szCs w:val="32"/>
        </w:rPr>
        <w:t xml:space="preserve"> </w:t>
      </w:r>
      <w:r w:rsidRPr="00324A75">
        <w:rPr>
          <w:rFonts w:ascii="Times New Roman" w:hAnsi="Times New Roman" w:cs="Times New Roman"/>
          <w:b/>
          <w:bCs/>
          <w:sz w:val="32"/>
          <w:szCs w:val="32"/>
        </w:rPr>
        <w:t>Scope and Applicability</w:t>
      </w:r>
    </w:p>
    <w:p w14:paraId="5665B6EB" w14:textId="0B96B21D" w:rsidR="00F97BA5" w:rsidRPr="00324A75" w:rsidRDefault="00AA3967" w:rsidP="00AA3967">
      <w:pPr>
        <w:rPr>
          <w:rFonts w:ascii="Times New Roman" w:hAnsi="Times New Roman" w:cs="Times New Roman"/>
          <w:b/>
          <w:bCs/>
          <w:sz w:val="28"/>
          <w:szCs w:val="28"/>
        </w:rPr>
      </w:pPr>
      <w:r w:rsidRPr="00324A75">
        <w:rPr>
          <w:rFonts w:ascii="Times New Roman" w:hAnsi="Times New Roman" w:cs="Times New Roman"/>
          <w:b/>
          <w:bCs/>
          <w:sz w:val="28"/>
          <w:szCs w:val="28"/>
        </w:rPr>
        <w:t>1.3.1 P</w:t>
      </w:r>
      <w:r w:rsidR="00F97BA5" w:rsidRPr="00324A75">
        <w:rPr>
          <w:rFonts w:ascii="Times New Roman" w:hAnsi="Times New Roman" w:cs="Times New Roman"/>
          <w:b/>
          <w:bCs/>
          <w:sz w:val="28"/>
          <w:szCs w:val="28"/>
        </w:rPr>
        <w:t>urpose</w:t>
      </w:r>
    </w:p>
    <w:p w14:paraId="11713812" w14:textId="707512F8" w:rsidR="00466487" w:rsidRPr="00324A75" w:rsidRDefault="00AA3967" w:rsidP="00AA3967">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Connect everyone in the campus easily.</w:t>
      </w:r>
      <w:r w:rsidRPr="00324A75">
        <w:rPr>
          <w:rFonts w:ascii="Times New Roman" w:hAnsi="Times New Roman" w:cs="Times New Roman"/>
          <w:sz w:val="24"/>
          <w:szCs w:val="24"/>
        </w:rPr>
        <w:br/>
        <w:t>Let people share thoughts without worrying about being known.</w:t>
      </w:r>
      <w:r w:rsidRPr="00324A75">
        <w:rPr>
          <w:rFonts w:ascii="Times New Roman" w:hAnsi="Times New Roman" w:cs="Times New Roman"/>
          <w:sz w:val="24"/>
          <w:szCs w:val="24"/>
        </w:rPr>
        <w:br/>
        <w:t>Talk instantly through messages and video calls.</w:t>
      </w:r>
      <w:r w:rsidRPr="00324A75">
        <w:rPr>
          <w:rFonts w:ascii="Times New Roman" w:hAnsi="Times New Roman" w:cs="Times New Roman"/>
          <w:sz w:val="24"/>
          <w:szCs w:val="24"/>
        </w:rPr>
        <w:br/>
        <w:t>Write things faster with AI help.</w:t>
      </w:r>
      <w:r w:rsidRPr="00324A75">
        <w:rPr>
          <w:rFonts w:ascii="Times New Roman" w:hAnsi="Times New Roman" w:cs="Times New Roman"/>
          <w:sz w:val="24"/>
          <w:szCs w:val="24"/>
        </w:rPr>
        <w:br/>
        <w:t>Make campus life more collaborative and friendly.</w:t>
      </w:r>
    </w:p>
    <w:p w14:paraId="56257276" w14:textId="56621968" w:rsidR="00F97BA5" w:rsidRPr="00324A75" w:rsidRDefault="00F97BA5" w:rsidP="00AA3967">
      <w:pPr>
        <w:rPr>
          <w:rFonts w:ascii="Times New Roman" w:hAnsi="Times New Roman" w:cs="Times New Roman"/>
          <w:sz w:val="24"/>
          <w:szCs w:val="24"/>
        </w:rPr>
      </w:pPr>
    </w:p>
    <w:p w14:paraId="1049A9C9" w14:textId="77777777" w:rsidR="005E2A0A" w:rsidRPr="00324A75" w:rsidRDefault="00AA3967" w:rsidP="00AA3967">
      <w:pPr>
        <w:rPr>
          <w:rFonts w:ascii="Times New Roman" w:hAnsi="Times New Roman" w:cs="Times New Roman"/>
          <w:b/>
          <w:bCs/>
          <w:sz w:val="28"/>
          <w:szCs w:val="28"/>
        </w:rPr>
      </w:pPr>
      <w:r w:rsidRPr="00324A75">
        <w:rPr>
          <w:rFonts w:ascii="Times New Roman" w:hAnsi="Times New Roman" w:cs="Times New Roman"/>
          <w:b/>
          <w:bCs/>
          <w:sz w:val="28"/>
          <w:szCs w:val="28"/>
        </w:rPr>
        <w:t>1.3.2 Scope</w:t>
      </w:r>
    </w:p>
    <w:p w14:paraId="7A257F3D" w14:textId="2EDA85BF" w:rsidR="00AA3967" w:rsidRPr="00324A75" w:rsidRDefault="00AA3967" w:rsidP="00AA3967">
      <w:pPr>
        <w:rPr>
          <w:rFonts w:ascii="Times New Roman" w:hAnsi="Times New Roman" w:cs="Times New Roman"/>
          <w:sz w:val="24"/>
          <w:szCs w:val="24"/>
        </w:rPr>
      </w:pPr>
      <w:r w:rsidRPr="00324A75">
        <w:rPr>
          <w:rFonts w:ascii="Times New Roman" w:hAnsi="Times New Roman" w:cs="Times New Roman"/>
          <w:b/>
          <w:bCs/>
          <w:sz w:val="24"/>
          <w:szCs w:val="24"/>
        </w:rPr>
        <w:br/>
      </w:r>
      <w:r w:rsidR="004830BA" w:rsidRPr="00324A75">
        <w:rPr>
          <w:rFonts w:ascii="Times New Roman" w:hAnsi="Times New Roman" w:cs="Times New Roman"/>
          <w:sz w:val="24"/>
          <w:szCs w:val="24"/>
        </w:rPr>
        <w:t>The scope of the project is to provide a platform that allows everyone on campus to connect easily. This system is applicable only to V</w:t>
      </w:r>
      <w:r w:rsidR="005E2A0A" w:rsidRPr="00324A75">
        <w:rPr>
          <w:rFonts w:ascii="Times New Roman" w:hAnsi="Times New Roman" w:cs="Times New Roman"/>
          <w:sz w:val="24"/>
          <w:szCs w:val="24"/>
        </w:rPr>
        <w:t>.G. Vaze College.</w:t>
      </w:r>
    </w:p>
    <w:p w14:paraId="0F67174E" w14:textId="0C7599E7" w:rsidR="005E2A0A" w:rsidRPr="00324A75" w:rsidRDefault="005E2A0A" w:rsidP="00AA3967">
      <w:pPr>
        <w:rPr>
          <w:rFonts w:ascii="Times New Roman" w:hAnsi="Times New Roman" w:cs="Times New Roman"/>
          <w:sz w:val="24"/>
          <w:szCs w:val="24"/>
        </w:rPr>
      </w:pPr>
    </w:p>
    <w:p w14:paraId="095ADE4A" w14:textId="1DB57A39" w:rsidR="00324A75" w:rsidRPr="00324A75" w:rsidRDefault="00AA3967" w:rsidP="00AA3967">
      <w:pPr>
        <w:rPr>
          <w:rFonts w:ascii="Times New Roman" w:hAnsi="Times New Roman" w:cs="Times New Roman"/>
          <w:b/>
          <w:bCs/>
          <w:sz w:val="28"/>
          <w:szCs w:val="28"/>
        </w:rPr>
      </w:pPr>
      <w:r w:rsidRPr="00324A75">
        <w:rPr>
          <w:rFonts w:ascii="Times New Roman" w:hAnsi="Times New Roman" w:cs="Times New Roman"/>
          <w:b/>
          <w:bCs/>
          <w:sz w:val="28"/>
          <w:szCs w:val="28"/>
        </w:rPr>
        <w:t>1.3.</w:t>
      </w:r>
      <w:r w:rsidR="00324A75" w:rsidRPr="00324A75">
        <w:rPr>
          <w:rFonts w:ascii="Times New Roman" w:hAnsi="Times New Roman" w:cs="Times New Roman"/>
          <w:b/>
          <w:bCs/>
          <w:sz w:val="28"/>
          <w:szCs w:val="28"/>
        </w:rPr>
        <w:t xml:space="preserve">3 </w:t>
      </w:r>
      <w:r w:rsidRPr="00324A75">
        <w:rPr>
          <w:rFonts w:ascii="Times New Roman" w:hAnsi="Times New Roman" w:cs="Times New Roman"/>
          <w:b/>
          <w:bCs/>
          <w:sz w:val="28"/>
          <w:szCs w:val="28"/>
        </w:rPr>
        <w:t>Applicability</w:t>
      </w:r>
    </w:p>
    <w:p w14:paraId="0CAA6627" w14:textId="242DBA90" w:rsidR="004437F0" w:rsidRPr="00324A75" w:rsidRDefault="00AA3967" w:rsidP="00AA3967">
      <w:pPr>
        <w:rPr>
          <w:rFonts w:ascii="Times New Roman" w:hAnsi="Times New Roman" w:cs="Times New Roman"/>
          <w:sz w:val="24"/>
          <w:szCs w:val="24"/>
        </w:rPr>
      </w:pPr>
      <w:r w:rsidRPr="00324A75">
        <w:rPr>
          <w:rFonts w:ascii="Times New Roman" w:hAnsi="Times New Roman" w:cs="Times New Roman"/>
          <w:b/>
          <w:bCs/>
          <w:sz w:val="24"/>
          <w:szCs w:val="24"/>
        </w:rPr>
        <w:br/>
      </w:r>
      <w:r w:rsidRPr="00324A75">
        <w:rPr>
          <w:rFonts w:ascii="Times New Roman" w:hAnsi="Times New Roman" w:cs="Times New Roman"/>
          <w:sz w:val="24"/>
          <w:szCs w:val="24"/>
        </w:rPr>
        <w:t>College Socials: Improve communication and interaction among students, faculty, and campus groups.</w:t>
      </w:r>
      <w:r w:rsidRPr="00324A75">
        <w:rPr>
          <w:rFonts w:ascii="Times New Roman" w:hAnsi="Times New Roman" w:cs="Times New Roman"/>
          <w:sz w:val="24"/>
          <w:szCs w:val="24"/>
        </w:rPr>
        <w:br/>
        <w:t>Classrooms: Facilitate seamless communication between students and instructors, including assignment updates and discussion forums.</w:t>
      </w:r>
      <w:r w:rsidRPr="00324A75">
        <w:rPr>
          <w:rFonts w:ascii="Times New Roman" w:hAnsi="Times New Roman" w:cs="Times New Roman"/>
          <w:sz w:val="24"/>
          <w:szCs w:val="24"/>
        </w:rPr>
        <w:br/>
        <w:t>Clubs and Organizations: Provide a platform for club members to coordinate events, share updates, and collaborate on projects.</w:t>
      </w:r>
      <w:r w:rsidRPr="00324A75">
        <w:rPr>
          <w:rFonts w:ascii="Times New Roman" w:hAnsi="Times New Roman" w:cs="Times New Roman"/>
          <w:sz w:val="24"/>
          <w:szCs w:val="24"/>
        </w:rPr>
        <w:br/>
        <w:t>Campus Events: Enhance engagement and networking opportunities during campus-wide events and activities.</w:t>
      </w:r>
      <w:r w:rsidRPr="00324A75">
        <w:rPr>
          <w:rFonts w:ascii="Times New Roman" w:hAnsi="Times New Roman" w:cs="Times New Roman"/>
          <w:sz w:val="24"/>
          <w:szCs w:val="24"/>
        </w:rPr>
        <w:br/>
        <w:t>Anonymous Feedback: Allow students to express concerns or suggestions anonymously, promoting transparency and inclusivity.</w:t>
      </w:r>
      <w:r w:rsidRPr="00324A75">
        <w:rPr>
          <w:rFonts w:ascii="Times New Roman" w:hAnsi="Times New Roman" w:cs="Times New Roman"/>
          <w:sz w:val="24"/>
          <w:szCs w:val="24"/>
        </w:rPr>
        <w:br/>
        <w:t>Study Groups: Enable students to easily connect and collaborate on group projects, study sessions, and exam preparations.</w:t>
      </w:r>
      <w:r w:rsidRPr="00324A75">
        <w:rPr>
          <w:rFonts w:ascii="Times New Roman" w:hAnsi="Times New Roman" w:cs="Times New Roman"/>
          <w:sz w:val="24"/>
          <w:szCs w:val="24"/>
        </w:rPr>
        <w:br/>
        <w:t>Senior Guidance: Access helpful advice and study tips from experienced students through blogs.</w:t>
      </w:r>
      <w:r w:rsidRPr="00324A75">
        <w:rPr>
          <w:rFonts w:ascii="Times New Roman" w:hAnsi="Times New Roman" w:cs="Times New Roman"/>
          <w:sz w:val="24"/>
          <w:szCs w:val="24"/>
        </w:rPr>
        <w:br/>
        <w:t>Study Direction: Find guidance on course selection and career paths through blogs and resources.</w:t>
      </w:r>
      <w:r w:rsidRPr="00324A75">
        <w:rPr>
          <w:rFonts w:ascii="Times New Roman" w:hAnsi="Times New Roman" w:cs="Times New Roman"/>
          <w:sz w:val="24"/>
          <w:szCs w:val="24"/>
        </w:rPr>
        <w:br/>
        <w:t>Peer Mentorship: Connect with older students for support and advice on academic and personal matters.</w:t>
      </w:r>
      <w:r w:rsidRPr="00324A75">
        <w:rPr>
          <w:rFonts w:ascii="Times New Roman" w:hAnsi="Times New Roman" w:cs="Times New Roman"/>
          <w:sz w:val="24"/>
          <w:szCs w:val="24"/>
        </w:rPr>
        <w:br/>
        <w:t>Student Community: Share experiences, challenges, and success stories to inspire and support each other through blogs and forums</w:t>
      </w:r>
    </w:p>
    <w:p w14:paraId="2B220DA1" w14:textId="4C5C1E08" w:rsidR="004437F0" w:rsidRPr="00324A75" w:rsidRDefault="00324A75">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6D578F33" wp14:editId="08C017C2">
                <wp:extent cx="5731510" cy="19685"/>
                <wp:effectExtent l="0" t="0" r="21590" b="18415"/>
                <wp:docPr id="196298752" name="Group 196298752"/>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013868599"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13204736"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21063549"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837249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1134735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3493077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85389239"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70089348"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49610956"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C8D41D3" id="Group 196298752"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&#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5BD06EB7" w14:textId="77777777" w:rsidR="00324A75" w:rsidRDefault="00324A75" w:rsidP="004437F0">
      <w:pPr>
        <w:jc w:val="center"/>
        <w:rPr>
          <w:rFonts w:ascii="Times New Roman" w:hAnsi="Times New Roman" w:cs="Times New Roman"/>
          <w:b/>
          <w:bCs/>
          <w:sz w:val="44"/>
          <w:szCs w:val="44"/>
        </w:rPr>
      </w:pPr>
    </w:p>
    <w:p w14:paraId="74F8C80A" w14:textId="77777777" w:rsidR="00324A75" w:rsidRPr="00324A75" w:rsidRDefault="00324A75" w:rsidP="004437F0">
      <w:pPr>
        <w:jc w:val="center"/>
        <w:rPr>
          <w:rFonts w:ascii="Times New Roman" w:hAnsi="Times New Roman" w:cs="Times New Roman"/>
          <w:b/>
          <w:bCs/>
          <w:sz w:val="44"/>
          <w:szCs w:val="44"/>
        </w:rPr>
      </w:pPr>
    </w:p>
    <w:p w14:paraId="0AFB7B0D" w14:textId="04F8E75C" w:rsidR="00AA3967" w:rsidRPr="00324A75" w:rsidRDefault="004437F0" w:rsidP="004437F0">
      <w:pPr>
        <w:jc w:val="center"/>
        <w:rPr>
          <w:rFonts w:ascii="Times New Roman" w:hAnsi="Times New Roman" w:cs="Times New Roman"/>
          <w:b/>
          <w:bCs/>
          <w:sz w:val="32"/>
          <w:szCs w:val="32"/>
        </w:rPr>
      </w:pPr>
      <w:r w:rsidRPr="00324A75">
        <w:rPr>
          <w:rFonts w:ascii="Times New Roman" w:hAnsi="Times New Roman" w:cs="Times New Roman"/>
          <w:b/>
          <w:bCs/>
          <w:sz w:val="44"/>
          <w:szCs w:val="44"/>
        </w:rPr>
        <w:t>CHAPTER 2</w:t>
      </w:r>
      <w:r w:rsidRPr="00324A75">
        <w:rPr>
          <w:rFonts w:ascii="Times New Roman" w:hAnsi="Times New Roman" w:cs="Times New Roman"/>
          <w:b/>
          <w:bCs/>
          <w:sz w:val="44"/>
          <w:szCs w:val="44"/>
        </w:rPr>
        <w:br/>
      </w:r>
      <w:r w:rsidRPr="00324A75">
        <w:rPr>
          <w:rFonts w:ascii="Times New Roman" w:hAnsi="Times New Roman" w:cs="Times New Roman"/>
          <w:b/>
          <w:bCs/>
          <w:sz w:val="32"/>
          <w:szCs w:val="32"/>
        </w:rPr>
        <w:t>SURVEY OF TECHNOLOGIES</w:t>
      </w:r>
    </w:p>
    <w:p w14:paraId="2055B11C" w14:textId="77777777" w:rsidR="004437F0" w:rsidRPr="00324A75" w:rsidRDefault="004437F0" w:rsidP="004437F0">
      <w:pPr>
        <w:jc w:val="center"/>
        <w:rPr>
          <w:rFonts w:ascii="Times New Roman" w:hAnsi="Times New Roman" w:cs="Times New Roman"/>
          <w:b/>
          <w:bCs/>
          <w:sz w:val="32"/>
          <w:szCs w:val="32"/>
        </w:rPr>
      </w:pPr>
    </w:p>
    <w:p w14:paraId="5E2AB063" w14:textId="646C73FD" w:rsidR="008541EE" w:rsidRDefault="008541EE" w:rsidP="004437F0">
      <w:pPr>
        <w:rPr>
          <w:rFonts w:ascii="Times New Roman" w:hAnsi="Times New Roman" w:cs="Times New Roman"/>
          <w:b/>
          <w:bCs/>
          <w:sz w:val="32"/>
          <w:szCs w:val="32"/>
        </w:rPr>
      </w:pPr>
      <w:r w:rsidRPr="00324A75">
        <w:rPr>
          <w:rFonts w:ascii="Times New Roman" w:hAnsi="Times New Roman" w:cs="Times New Roman"/>
          <w:b/>
          <w:bCs/>
          <w:sz w:val="32"/>
          <w:szCs w:val="32"/>
        </w:rPr>
        <w:t xml:space="preserve">2.1 IDE </w:t>
      </w:r>
    </w:p>
    <w:p w14:paraId="59BD33D3" w14:textId="77777777" w:rsidR="00324A75" w:rsidRPr="00324A75" w:rsidRDefault="00324A75" w:rsidP="004437F0">
      <w:pPr>
        <w:rPr>
          <w:rFonts w:ascii="Times New Roman" w:hAnsi="Times New Roman" w:cs="Times New Roman"/>
          <w:b/>
          <w:bCs/>
          <w:sz w:val="32"/>
          <w:szCs w:val="32"/>
        </w:rPr>
      </w:pPr>
    </w:p>
    <w:p w14:paraId="7847A4A9" w14:textId="65AD3F6D" w:rsidR="00324A75" w:rsidRPr="00324A75" w:rsidRDefault="008541EE" w:rsidP="004437F0">
      <w:pPr>
        <w:rPr>
          <w:rFonts w:ascii="Times New Roman" w:hAnsi="Times New Roman" w:cs="Times New Roman"/>
          <w:b/>
          <w:bCs/>
          <w:sz w:val="28"/>
          <w:szCs w:val="28"/>
        </w:rPr>
      </w:pPr>
      <w:r w:rsidRPr="00324A75">
        <w:rPr>
          <w:rFonts w:ascii="Times New Roman" w:hAnsi="Times New Roman" w:cs="Times New Roman"/>
          <w:b/>
          <w:bCs/>
          <w:sz w:val="28"/>
          <w:szCs w:val="28"/>
        </w:rPr>
        <w:t>I. Android studio</w:t>
      </w:r>
    </w:p>
    <w:p w14:paraId="33DE2170" w14:textId="4249A068" w:rsidR="00324A75" w:rsidRPr="00324A75" w:rsidRDefault="008541EE" w:rsidP="004437F0">
      <w:pPr>
        <w:rPr>
          <w:rFonts w:ascii="Times New Roman" w:hAnsi="Times New Roman" w:cs="Times New Roman"/>
          <w:sz w:val="24"/>
          <w:szCs w:val="24"/>
        </w:rPr>
      </w:pPr>
      <w:r w:rsidRPr="00324A75">
        <w:rPr>
          <w:rFonts w:ascii="Times New Roman" w:hAnsi="Times New Roman" w:cs="Times New Roman"/>
          <w:sz w:val="24"/>
          <w:szCs w:val="24"/>
        </w:rPr>
        <w:t>It is official integrated development environment</w:t>
      </w:r>
      <w:r w:rsidR="006511A6" w:rsidRPr="00324A75">
        <w:rPr>
          <w:rFonts w:ascii="Times New Roman" w:hAnsi="Times New Roman" w:cs="Times New Roman"/>
          <w:sz w:val="24"/>
          <w:szCs w:val="24"/>
        </w:rPr>
        <w:t xml:space="preserve"> </w:t>
      </w:r>
      <w:r w:rsidRPr="00324A75">
        <w:rPr>
          <w:rFonts w:ascii="Times New Roman" w:hAnsi="Times New Roman" w:cs="Times New Roman"/>
          <w:sz w:val="24"/>
          <w:szCs w:val="24"/>
        </w:rPr>
        <w:t xml:space="preserve">(IDE) for developing android app built on jet brains </w:t>
      </w:r>
      <w:r w:rsidR="006511A6" w:rsidRPr="00324A75">
        <w:rPr>
          <w:rFonts w:ascii="Times New Roman" w:hAnsi="Times New Roman" w:cs="Times New Roman"/>
          <w:sz w:val="24"/>
          <w:szCs w:val="24"/>
        </w:rPr>
        <w:t xml:space="preserve">intel </w:t>
      </w:r>
      <w:r w:rsidRPr="00324A75">
        <w:rPr>
          <w:rFonts w:ascii="Times New Roman" w:hAnsi="Times New Roman" w:cs="Times New Roman"/>
          <w:sz w:val="24"/>
          <w:szCs w:val="24"/>
        </w:rPr>
        <w:t>J</w:t>
      </w:r>
      <w:r w:rsidR="006511A6" w:rsidRPr="00324A75">
        <w:rPr>
          <w:rFonts w:ascii="Times New Roman" w:hAnsi="Times New Roman" w:cs="Times New Roman"/>
          <w:sz w:val="24"/>
          <w:szCs w:val="24"/>
        </w:rPr>
        <w:t xml:space="preserve"> </w:t>
      </w:r>
      <w:r w:rsidRPr="00324A75">
        <w:rPr>
          <w:rFonts w:ascii="Times New Roman" w:hAnsi="Times New Roman" w:cs="Times New Roman"/>
          <w:sz w:val="24"/>
          <w:szCs w:val="24"/>
        </w:rPr>
        <w:t>ide</w:t>
      </w:r>
      <w:r w:rsidR="006511A6" w:rsidRPr="00324A75">
        <w:rPr>
          <w:rFonts w:ascii="Times New Roman" w:hAnsi="Times New Roman" w:cs="Times New Roman"/>
          <w:sz w:val="24"/>
          <w:szCs w:val="24"/>
        </w:rPr>
        <w:t>.</w:t>
      </w:r>
      <w:r w:rsidRPr="00324A75">
        <w:rPr>
          <w:rFonts w:ascii="Times New Roman" w:hAnsi="Times New Roman" w:cs="Times New Roman"/>
          <w:sz w:val="24"/>
          <w:szCs w:val="24"/>
        </w:rPr>
        <w:t xml:space="preserve"> </w:t>
      </w:r>
      <w:r w:rsidR="006511A6" w:rsidRPr="00324A75">
        <w:rPr>
          <w:rFonts w:ascii="Times New Roman" w:hAnsi="Times New Roman" w:cs="Times New Roman"/>
          <w:sz w:val="24"/>
          <w:szCs w:val="24"/>
        </w:rPr>
        <w:t>I</w:t>
      </w:r>
      <w:r w:rsidRPr="00324A75">
        <w:rPr>
          <w:rFonts w:ascii="Times New Roman" w:hAnsi="Times New Roman" w:cs="Times New Roman"/>
          <w:sz w:val="24"/>
          <w:szCs w:val="24"/>
        </w:rPr>
        <w:t xml:space="preserve">t uses a </w:t>
      </w:r>
      <w:proofErr w:type="spellStart"/>
      <w:r w:rsidRPr="00324A75">
        <w:rPr>
          <w:rFonts w:ascii="Times New Roman" w:hAnsi="Times New Roman" w:cs="Times New Roman"/>
          <w:sz w:val="24"/>
          <w:szCs w:val="24"/>
        </w:rPr>
        <w:t>gr</w:t>
      </w:r>
      <w:r w:rsidR="006511A6" w:rsidRPr="00324A75">
        <w:rPr>
          <w:rFonts w:ascii="Times New Roman" w:hAnsi="Times New Roman" w:cs="Times New Roman"/>
          <w:sz w:val="24"/>
          <w:szCs w:val="24"/>
        </w:rPr>
        <w:t>adle</w:t>
      </w:r>
      <w:proofErr w:type="spellEnd"/>
      <w:r w:rsidR="006511A6" w:rsidRPr="00324A75">
        <w:rPr>
          <w:rFonts w:ascii="Times New Roman" w:hAnsi="Times New Roman" w:cs="Times New Roman"/>
          <w:sz w:val="24"/>
          <w:szCs w:val="24"/>
        </w:rPr>
        <w:t>-</w:t>
      </w:r>
      <w:r w:rsidRPr="00324A75">
        <w:rPr>
          <w:rFonts w:ascii="Times New Roman" w:hAnsi="Times New Roman" w:cs="Times New Roman"/>
          <w:sz w:val="24"/>
          <w:szCs w:val="24"/>
        </w:rPr>
        <w:t>based b</w:t>
      </w:r>
      <w:r w:rsidR="006511A6" w:rsidRPr="00324A75">
        <w:rPr>
          <w:rFonts w:ascii="Times New Roman" w:hAnsi="Times New Roman" w:cs="Times New Roman"/>
          <w:sz w:val="24"/>
          <w:szCs w:val="24"/>
        </w:rPr>
        <w:t>uilt</w:t>
      </w:r>
      <w:r w:rsidRPr="00324A75">
        <w:rPr>
          <w:rFonts w:ascii="Times New Roman" w:hAnsi="Times New Roman" w:cs="Times New Roman"/>
          <w:sz w:val="24"/>
          <w:szCs w:val="24"/>
        </w:rPr>
        <w:t xml:space="preserve"> system Android emulator core template and </w:t>
      </w:r>
      <w:r w:rsidR="006511A6" w:rsidRPr="00324A75">
        <w:rPr>
          <w:rFonts w:ascii="Times New Roman" w:hAnsi="Times New Roman" w:cs="Times New Roman"/>
          <w:sz w:val="24"/>
          <w:szCs w:val="24"/>
        </w:rPr>
        <w:t>Git</w:t>
      </w:r>
      <w:r w:rsidR="00C52F52" w:rsidRPr="00324A75">
        <w:rPr>
          <w:rFonts w:ascii="Times New Roman" w:hAnsi="Times New Roman" w:cs="Times New Roman"/>
          <w:sz w:val="24"/>
          <w:szCs w:val="24"/>
        </w:rPr>
        <w:t>H</w:t>
      </w:r>
      <w:r w:rsidR="006511A6" w:rsidRPr="00324A75">
        <w:rPr>
          <w:rFonts w:ascii="Times New Roman" w:hAnsi="Times New Roman" w:cs="Times New Roman"/>
          <w:sz w:val="24"/>
          <w:szCs w:val="24"/>
        </w:rPr>
        <w:t>ub</w:t>
      </w:r>
      <w:r w:rsidRPr="00324A75">
        <w:rPr>
          <w:rFonts w:ascii="Times New Roman" w:hAnsi="Times New Roman" w:cs="Times New Roman"/>
          <w:sz w:val="24"/>
          <w:szCs w:val="24"/>
        </w:rPr>
        <w:t xml:space="preserve"> integration</w:t>
      </w:r>
      <w:r w:rsidR="006511A6" w:rsidRPr="00324A75">
        <w:rPr>
          <w:rFonts w:ascii="Times New Roman" w:hAnsi="Times New Roman" w:cs="Times New Roman"/>
          <w:sz w:val="24"/>
          <w:szCs w:val="24"/>
        </w:rPr>
        <w:t>.</w:t>
      </w:r>
      <w:r w:rsidRPr="00324A75">
        <w:rPr>
          <w:rFonts w:ascii="Times New Roman" w:hAnsi="Times New Roman" w:cs="Times New Roman"/>
          <w:sz w:val="24"/>
          <w:szCs w:val="24"/>
        </w:rPr>
        <w:t xml:space="preserve"> </w:t>
      </w:r>
      <w:r w:rsidR="006511A6" w:rsidRPr="00324A75">
        <w:rPr>
          <w:rFonts w:ascii="Times New Roman" w:hAnsi="Times New Roman" w:cs="Times New Roman"/>
          <w:sz w:val="24"/>
          <w:szCs w:val="24"/>
        </w:rPr>
        <w:t>I</w:t>
      </w:r>
      <w:r w:rsidRPr="00324A75">
        <w:rPr>
          <w:rFonts w:ascii="Times New Roman" w:hAnsi="Times New Roman" w:cs="Times New Roman"/>
          <w:sz w:val="24"/>
          <w:szCs w:val="24"/>
        </w:rPr>
        <w:t>t is a one stop place for development of Android</w:t>
      </w:r>
      <w:r w:rsidR="006511A6" w:rsidRPr="00324A75">
        <w:rPr>
          <w:rFonts w:ascii="Times New Roman" w:hAnsi="Times New Roman" w:cs="Times New Roman"/>
          <w:sz w:val="24"/>
          <w:szCs w:val="24"/>
        </w:rPr>
        <w:t xml:space="preserve"> app.</w:t>
      </w:r>
      <w:r w:rsidRPr="00324A75">
        <w:rPr>
          <w:rFonts w:ascii="Times New Roman" w:hAnsi="Times New Roman" w:cs="Times New Roman"/>
          <w:sz w:val="24"/>
          <w:szCs w:val="24"/>
        </w:rPr>
        <w:t xml:space="preserve"> </w:t>
      </w:r>
      <w:r w:rsidR="006511A6" w:rsidRPr="00324A75">
        <w:rPr>
          <w:rFonts w:ascii="Times New Roman" w:hAnsi="Times New Roman" w:cs="Times New Roman"/>
          <w:sz w:val="24"/>
          <w:szCs w:val="24"/>
        </w:rPr>
        <w:t>I</w:t>
      </w:r>
      <w:r w:rsidRPr="00324A75">
        <w:rPr>
          <w:rFonts w:ascii="Times New Roman" w:hAnsi="Times New Roman" w:cs="Times New Roman"/>
          <w:sz w:val="24"/>
          <w:szCs w:val="24"/>
        </w:rPr>
        <w:t xml:space="preserve">t supports various programming languages such as Java </w:t>
      </w:r>
      <w:r w:rsidR="006511A6" w:rsidRPr="00324A75">
        <w:rPr>
          <w:rFonts w:ascii="Times New Roman" w:hAnsi="Times New Roman" w:cs="Times New Roman"/>
          <w:sz w:val="24"/>
          <w:szCs w:val="24"/>
        </w:rPr>
        <w:t>Kotlin or</w:t>
      </w:r>
      <w:r w:rsidRPr="00324A75">
        <w:rPr>
          <w:rFonts w:ascii="Times New Roman" w:hAnsi="Times New Roman" w:cs="Times New Roman"/>
          <w:sz w:val="24"/>
          <w:szCs w:val="24"/>
        </w:rPr>
        <w:t xml:space="preserve"> C++ while also supporting various frameworks it received the latest updates directly from the Google keeping it up to date with the trends it also has support for a large </w:t>
      </w:r>
      <w:r w:rsidR="006511A6" w:rsidRPr="00324A75">
        <w:rPr>
          <w:rFonts w:ascii="Times New Roman" w:hAnsi="Times New Roman" w:cs="Times New Roman"/>
          <w:sz w:val="24"/>
          <w:szCs w:val="24"/>
        </w:rPr>
        <w:t>array of third-party plugins. Superior a</w:t>
      </w:r>
      <w:r w:rsidRPr="00324A75">
        <w:rPr>
          <w:rFonts w:ascii="Times New Roman" w:hAnsi="Times New Roman" w:cs="Times New Roman"/>
          <w:sz w:val="24"/>
          <w:szCs w:val="24"/>
        </w:rPr>
        <w:t xml:space="preserve">ndroid development project structure code completion and refactoring emulation </w:t>
      </w:r>
      <w:r w:rsidR="006511A6" w:rsidRPr="00324A75">
        <w:rPr>
          <w:rFonts w:ascii="Times New Roman" w:hAnsi="Times New Roman" w:cs="Times New Roman"/>
          <w:sz w:val="24"/>
          <w:szCs w:val="24"/>
        </w:rPr>
        <w:t>etc are</w:t>
      </w:r>
      <w:r w:rsidRPr="00324A75">
        <w:rPr>
          <w:rFonts w:ascii="Times New Roman" w:hAnsi="Times New Roman" w:cs="Times New Roman"/>
          <w:sz w:val="24"/>
          <w:szCs w:val="24"/>
        </w:rPr>
        <w:t xml:space="preserve"> some of the many advantages and features of Android st</w:t>
      </w:r>
      <w:r w:rsidR="006511A6" w:rsidRPr="00324A75">
        <w:rPr>
          <w:rFonts w:ascii="Times New Roman" w:hAnsi="Times New Roman" w:cs="Times New Roman"/>
          <w:sz w:val="24"/>
          <w:szCs w:val="24"/>
        </w:rPr>
        <w:t>udio</w:t>
      </w:r>
    </w:p>
    <w:p w14:paraId="50AE46BE" w14:textId="169DF4B5" w:rsidR="006511A6" w:rsidRPr="00324A75" w:rsidRDefault="006511A6" w:rsidP="004437F0">
      <w:pPr>
        <w:rPr>
          <w:rFonts w:ascii="Times New Roman" w:hAnsi="Times New Roman" w:cs="Times New Roman"/>
        </w:rPr>
      </w:pPr>
    </w:p>
    <w:p w14:paraId="51AE3B95" w14:textId="794A6A95" w:rsidR="00324A75" w:rsidRPr="00324A75" w:rsidRDefault="006511A6" w:rsidP="004437F0">
      <w:pPr>
        <w:rPr>
          <w:rFonts w:ascii="Times New Roman" w:hAnsi="Times New Roman" w:cs="Times New Roman"/>
          <w:b/>
          <w:bCs/>
          <w:sz w:val="28"/>
          <w:szCs w:val="28"/>
        </w:rPr>
      </w:pPr>
      <w:r w:rsidRPr="00324A75">
        <w:rPr>
          <w:rFonts w:ascii="Times New Roman" w:hAnsi="Times New Roman" w:cs="Times New Roman"/>
          <w:b/>
          <w:bCs/>
          <w:sz w:val="28"/>
          <w:szCs w:val="28"/>
        </w:rPr>
        <w:t>II. Eclipse</w:t>
      </w:r>
    </w:p>
    <w:p w14:paraId="42CC67F9" w14:textId="7890C316" w:rsidR="006511A6" w:rsidRPr="00324A75" w:rsidRDefault="006511A6" w:rsidP="004437F0">
      <w:pPr>
        <w:rPr>
          <w:rFonts w:ascii="Times New Roman" w:hAnsi="Times New Roman" w:cs="Times New Roman"/>
        </w:rPr>
      </w:pPr>
      <w:r w:rsidRPr="00324A75">
        <w:rPr>
          <w:rFonts w:ascii="Times New Roman" w:hAnsi="Times New Roman" w:cs="Times New Roman"/>
          <w:sz w:val="24"/>
          <w:szCs w:val="24"/>
        </w:rPr>
        <w:t xml:space="preserve">It is an </w:t>
      </w:r>
      <w:r w:rsidR="00C52F52" w:rsidRPr="00324A75">
        <w:rPr>
          <w:rFonts w:ascii="Times New Roman" w:hAnsi="Times New Roman" w:cs="Times New Roman"/>
          <w:sz w:val="24"/>
          <w:szCs w:val="24"/>
        </w:rPr>
        <w:t>IDE</w:t>
      </w:r>
      <w:r w:rsidRPr="00324A75">
        <w:rPr>
          <w:rFonts w:ascii="Times New Roman" w:hAnsi="Times New Roman" w:cs="Times New Roman"/>
          <w:sz w:val="24"/>
          <w:szCs w:val="24"/>
        </w:rPr>
        <w:t xml:space="preserve"> used primarily for Java development however It supports various other language like C, C++, Java</w:t>
      </w:r>
      <w:r w:rsidR="00C52F52" w:rsidRPr="00324A75">
        <w:rPr>
          <w:rFonts w:ascii="Times New Roman" w:hAnsi="Times New Roman" w:cs="Times New Roman"/>
          <w:sz w:val="24"/>
          <w:szCs w:val="24"/>
        </w:rPr>
        <w:t>S</w:t>
      </w:r>
      <w:r w:rsidRPr="00324A75">
        <w:rPr>
          <w:rFonts w:ascii="Times New Roman" w:hAnsi="Times New Roman" w:cs="Times New Roman"/>
          <w:sz w:val="24"/>
          <w:szCs w:val="24"/>
        </w:rPr>
        <w:t>cript to name a few for several years in version of Eclipse with an Android plugin was recommended but Google ceased support for this plugin causing developer to shift to android studio for android development</w:t>
      </w:r>
      <w:r w:rsidRPr="00324A75">
        <w:rPr>
          <w:rFonts w:ascii="Times New Roman" w:hAnsi="Times New Roman" w:cs="Times New Roman"/>
        </w:rPr>
        <w:t>.</w:t>
      </w:r>
    </w:p>
    <w:p w14:paraId="2BCFC2E1" w14:textId="44C189A9" w:rsidR="006511A6" w:rsidRPr="00324A75" w:rsidRDefault="006511A6" w:rsidP="004437F0">
      <w:pPr>
        <w:rPr>
          <w:rFonts w:ascii="Times New Roman" w:hAnsi="Times New Roman" w:cs="Times New Roman"/>
        </w:rPr>
      </w:pPr>
    </w:p>
    <w:p w14:paraId="6B48FA4C" w14:textId="643809A8" w:rsidR="006511A6" w:rsidRPr="00324A75" w:rsidRDefault="006511A6" w:rsidP="004437F0">
      <w:pPr>
        <w:rPr>
          <w:rFonts w:ascii="Times New Roman" w:hAnsi="Times New Roman" w:cs="Times New Roman"/>
          <w:b/>
          <w:bCs/>
          <w:sz w:val="28"/>
          <w:szCs w:val="28"/>
        </w:rPr>
      </w:pPr>
      <w:r w:rsidRPr="00324A75">
        <w:rPr>
          <w:rFonts w:ascii="Times New Roman" w:hAnsi="Times New Roman" w:cs="Times New Roman"/>
          <w:b/>
          <w:bCs/>
          <w:sz w:val="28"/>
          <w:szCs w:val="28"/>
        </w:rPr>
        <w:t>III. NetBeans</w:t>
      </w:r>
    </w:p>
    <w:p w14:paraId="631BF4F5" w14:textId="106B2CF6" w:rsidR="006511A6" w:rsidRPr="00324A75" w:rsidRDefault="007B05B1" w:rsidP="004437F0">
      <w:pPr>
        <w:rPr>
          <w:rFonts w:ascii="Times New Roman" w:hAnsi="Times New Roman" w:cs="Times New Roman"/>
          <w:sz w:val="24"/>
          <w:szCs w:val="24"/>
        </w:rPr>
      </w:pPr>
      <w:r w:rsidRPr="00324A75">
        <w:rPr>
          <w:rFonts w:ascii="Times New Roman" w:hAnsi="Times New Roman" w:cs="Times New Roman"/>
          <w:sz w:val="24"/>
          <w:szCs w:val="24"/>
        </w:rPr>
        <w:t>It was originally developed by a student of Prague University it is similar to Eclipse and primarily known as Java IDE Android development is supported using plugins which are not supported to a large extend today.</w:t>
      </w:r>
    </w:p>
    <w:p w14:paraId="2F2A4C67" w14:textId="4FCB044A" w:rsidR="007B05B1" w:rsidRPr="00324A75" w:rsidRDefault="007B05B1" w:rsidP="004437F0">
      <w:pPr>
        <w:rPr>
          <w:rFonts w:ascii="Times New Roman" w:hAnsi="Times New Roman" w:cs="Times New Roman"/>
          <w:sz w:val="24"/>
          <w:szCs w:val="24"/>
        </w:rPr>
      </w:pPr>
    </w:p>
    <w:p w14:paraId="18F01B6B" w14:textId="672A85A2" w:rsidR="007B05B1" w:rsidRPr="00324A75" w:rsidRDefault="007B05B1" w:rsidP="004437F0">
      <w:pPr>
        <w:rPr>
          <w:rFonts w:ascii="Times New Roman" w:hAnsi="Times New Roman" w:cs="Times New Roman"/>
          <w:b/>
          <w:bCs/>
          <w:sz w:val="28"/>
          <w:szCs w:val="28"/>
        </w:rPr>
      </w:pPr>
      <w:r w:rsidRPr="00324A75">
        <w:rPr>
          <w:rFonts w:ascii="Times New Roman" w:hAnsi="Times New Roman" w:cs="Times New Roman"/>
          <w:b/>
          <w:bCs/>
          <w:sz w:val="28"/>
          <w:szCs w:val="28"/>
        </w:rPr>
        <w:t>IV. Visual Studio Code</w:t>
      </w:r>
    </w:p>
    <w:p w14:paraId="1EB18E87" w14:textId="3257C294" w:rsidR="007B05B1" w:rsidRPr="00324A75" w:rsidRDefault="007B05B1" w:rsidP="004437F0">
      <w:pPr>
        <w:rPr>
          <w:rFonts w:ascii="Times New Roman" w:hAnsi="Times New Roman" w:cs="Times New Roman"/>
          <w:sz w:val="24"/>
          <w:szCs w:val="24"/>
        </w:rPr>
      </w:pPr>
      <w:r w:rsidRPr="00324A75">
        <w:rPr>
          <w:rFonts w:ascii="Times New Roman" w:hAnsi="Times New Roman" w:cs="Times New Roman"/>
          <w:sz w:val="24"/>
          <w:szCs w:val="24"/>
        </w:rPr>
        <w:t xml:space="preserve">Very commonly referred to as vs code It is an open source code editor made by Microsoft with the electron framework for Windows Linux and </w:t>
      </w:r>
      <w:proofErr w:type="spellStart"/>
      <w:r w:rsidRPr="00324A75">
        <w:rPr>
          <w:rFonts w:ascii="Times New Roman" w:hAnsi="Times New Roman" w:cs="Times New Roman"/>
          <w:sz w:val="24"/>
          <w:szCs w:val="24"/>
        </w:rPr>
        <w:t>MacOs</w:t>
      </w:r>
      <w:proofErr w:type="spellEnd"/>
      <w:r w:rsidRPr="00324A75">
        <w:rPr>
          <w:rFonts w:ascii="Times New Roman" w:hAnsi="Times New Roman" w:cs="Times New Roman"/>
          <w:sz w:val="24"/>
          <w:szCs w:val="24"/>
        </w:rPr>
        <w:t xml:space="preserve"> it includes vast number of features such as support for debugging syntax highlighting intelligent code completion snippets code refactoring and embedded git user can change the theme customize keyboard shortcuts and preferences and install extensions that add functionalities and notable feature is the ability to create extensions that add support for new language theme debugger etc via plugging such as the Dart  plugin which vs code utilizes to develop Dart app for which the futter framework is used. Good and extensive library is also </w:t>
      </w:r>
      <w:proofErr w:type="gramStart"/>
      <w:r w:rsidRPr="00324A75">
        <w:rPr>
          <w:rFonts w:ascii="Times New Roman" w:hAnsi="Times New Roman" w:cs="Times New Roman"/>
          <w:sz w:val="24"/>
          <w:szCs w:val="24"/>
        </w:rPr>
        <w:t xml:space="preserve">a  </w:t>
      </w:r>
      <w:proofErr w:type="spellStart"/>
      <w:r w:rsidRPr="00324A75">
        <w:rPr>
          <w:rFonts w:ascii="Times New Roman" w:hAnsi="Times New Roman" w:cs="Times New Roman"/>
          <w:sz w:val="24"/>
          <w:szCs w:val="24"/>
        </w:rPr>
        <w:t>a</w:t>
      </w:r>
      <w:proofErr w:type="spellEnd"/>
      <w:proofErr w:type="gramEnd"/>
      <w:r w:rsidRPr="00324A75">
        <w:rPr>
          <w:rFonts w:ascii="Times New Roman" w:hAnsi="Times New Roman" w:cs="Times New Roman"/>
          <w:sz w:val="24"/>
          <w:szCs w:val="24"/>
        </w:rPr>
        <w:t xml:space="preserve"> very prominent feature of vs code.</w:t>
      </w:r>
    </w:p>
    <w:p w14:paraId="12F1211A" w14:textId="5078EFF4" w:rsidR="0045306F" w:rsidRPr="00324A75" w:rsidRDefault="00324A75" w:rsidP="004437F0">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0BF40D1C" wp14:editId="6A0CAD14">
                <wp:extent cx="5731510" cy="19685"/>
                <wp:effectExtent l="0" t="0" r="21590" b="18415"/>
                <wp:docPr id="1953953859" name="Group 195395385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513834802"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87436540"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21893685"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2417676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75994425"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85082699"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18719375"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89579338"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269647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EBE1E28" id="Group 195395385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&#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&#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1AA8642F" w14:textId="14506D3A" w:rsidR="00324A75" w:rsidRPr="00324A75" w:rsidRDefault="007B05B1" w:rsidP="004437F0">
      <w:pPr>
        <w:rPr>
          <w:rFonts w:ascii="Times New Roman" w:hAnsi="Times New Roman" w:cs="Times New Roman"/>
          <w:b/>
          <w:bCs/>
          <w:i/>
          <w:iCs/>
          <w:sz w:val="28"/>
          <w:szCs w:val="28"/>
        </w:rPr>
      </w:pPr>
      <w:r w:rsidRPr="00324A75">
        <w:rPr>
          <w:rFonts w:ascii="Times New Roman" w:hAnsi="Times New Roman" w:cs="Times New Roman"/>
          <w:b/>
          <w:bCs/>
          <w:i/>
          <w:iCs/>
          <w:sz w:val="28"/>
          <w:szCs w:val="28"/>
        </w:rPr>
        <w:t>Why have I selected android Studio?</w:t>
      </w:r>
    </w:p>
    <w:p w14:paraId="25B61679" w14:textId="65AC60B1" w:rsidR="007B05B1" w:rsidRPr="00324A75" w:rsidRDefault="0045306F" w:rsidP="004437F0">
      <w:pPr>
        <w:rPr>
          <w:rFonts w:ascii="Times New Roman" w:hAnsi="Times New Roman" w:cs="Times New Roman"/>
          <w:sz w:val="24"/>
          <w:szCs w:val="24"/>
        </w:rPr>
      </w:pPr>
      <w:r w:rsidRPr="00324A75">
        <w:rPr>
          <w:rFonts w:ascii="Times New Roman" w:hAnsi="Times New Roman" w:cs="Times New Roman"/>
          <w:sz w:val="24"/>
          <w:szCs w:val="24"/>
        </w:rPr>
        <w:t xml:space="preserve">Currently I chose Android studio as it the official ide hence receiving continuous recent updates to the ide as well as the plugins it provides all the necessary features while being highly features rich and offers an extensive way of debugging and optimizing the application </w:t>
      </w:r>
    </w:p>
    <w:p w14:paraId="69C2388D" w14:textId="49182D13" w:rsidR="0045306F" w:rsidRPr="00324A75" w:rsidRDefault="00324A75" w:rsidP="004437F0">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3F860F1D" wp14:editId="6F29870D">
                <wp:extent cx="5731510" cy="19685"/>
                <wp:effectExtent l="0" t="0" r="21590" b="18415"/>
                <wp:docPr id="1425221008" name="Group 1425221008"/>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16810151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82119558"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0058682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2483613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8980860"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6894882"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54344636"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900096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31983376"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28B9FEB" id="Group 1425221008"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3AD7CC70" w14:textId="1408C9DF" w:rsidR="0045306F" w:rsidRDefault="0045306F" w:rsidP="004437F0">
      <w:pPr>
        <w:rPr>
          <w:rFonts w:ascii="Times New Roman" w:hAnsi="Times New Roman" w:cs="Times New Roman"/>
          <w:b/>
          <w:bCs/>
          <w:sz w:val="32"/>
          <w:szCs w:val="32"/>
        </w:rPr>
      </w:pPr>
      <w:r w:rsidRPr="00324A75">
        <w:rPr>
          <w:rFonts w:ascii="Times New Roman" w:hAnsi="Times New Roman" w:cs="Times New Roman"/>
          <w:b/>
          <w:bCs/>
          <w:sz w:val="32"/>
          <w:szCs w:val="32"/>
        </w:rPr>
        <w:t>2.2. Framework</w:t>
      </w:r>
    </w:p>
    <w:p w14:paraId="6A47F236" w14:textId="77777777" w:rsidR="00324A75" w:rsidRPr="00324A75" w:rsidRDefault="00324A75" w:rsidP="004437F0">
      <w:pPr>
        <w:rPr>
          <w:rFonts w:ascii="Times New Roman" w:hAnsi="Times New Roman" w:cs="Times New Roman"/>
          <w:b/>
          <w:bCs/>
          <w:sz w:val="32"/>
          <w:szCs w:val="32"/>
        </w:rPr>
      </w:pPr>
    </w:p>
    <w:p w14:paraId="2DA3B249" w14:textId="46411C75" w:rsidR="00324A75" w:rsidRPr="00324A75" w:rsidRDefault="0045306F" w:rsidP="004437F0">
      <w:pPr>
        <w:rPr>
          <w:rFonts w:ascii="Times New Roman" w:hAnsi="Times New Roman" w:cs="Times New Roman"/>
          <w:b/>
          <w:bCs/>
          <w:sz w:val="28"/>
          <w:szCs w:val="28"/>
        </w:rPr>
      </w:pPr>
      <w:r w:rsidRPr="00324A75">
        <w:rPr>
          <w:rFonts w:ascii="Times New Roman" w:hAnsi="Times New Roman" w:cs="Times New Roman"/>
          <w:b/>
          <w:bCs/>
          <w:sz w:val="28"/>
          <w:szCs w:val="28"/>
        </w:rPr>
        <w:t>I.  Flutter</w:t>
      </w:r>
    </w:p>
    <w:p w14:paraId="2FF2158B" w14:textId="7268ED09" w:rsidR="0045306F" w:rsidRPr="00324A75" w:rsidRDefault="0045306F" w:rsidP="004437F0">
      <w:pPr>
        <w:rPr>
          <w:rFonts w:ascii="Times New Roman" w:hAnsi="Times New Roman" w:cs="Times New Roman"/>
          <w:sz w:val="24"/>
          <w:szCs w:val="24"/>
        </w:rPr>
      </w:pPr>
      <w:r w:rsidRPr="00324A75">
        <w:rPr>
          <w:rFonts w:ascii="Times New Roman" w:hAnsi="Times New Roman" w:cs="Times New Roman"/>
          <w:sz w:val="24"/>
          <w:szCs w:val="24"/>
        </w:rPr>
        <w:t>Developed by Google it is Open source mobile framework for developing application it simplifies the multi</w:t>
      </w:r>
      <w:r w:rsidR="001E008E" w:rsidRPr="00324A75">
        <w:rPr>
          <w:rFonts w:ascii="Times New Roman" w:hAnsi="Times New Roman" w:cs="Times New Roman"/>
          <w:sz w:val="24"/>
          <w:szCs w:val="24"/>
        </w:rPr>
        <w:t>-</w:t>
      </w:r>
      <w:r w:rsidRPr="00324A75">
        <w:rPr>
          <w:rFonts w:ascii="Times New Roman" w:hAnsi="Times New Roman" w:cs="Times New Roman"/>
          <w:sz w:val="24"/>
          <w:szCs w:val="24"/>
        </w:rPr>
        <w:t xml:space="preserve">platform development process to craft excellent native interface flutter is written in Dart language and is a method to implement hybrid app development using a single codebase it uses Google’s rendering engine called </w:t>
      </w:r>
      <w:proofErr w:type="spellStart"/>
      <w:r w:rsidRPr="00324A75">
        <w:rPr>
          <w:rFonts w:ascii="Times New Roman" w:hAnsi="Times New Roman" w:cs="Times New Roman"/>
          <w:sz w:val="24"/>
          <w:szCs w:val="24"/>
        </w:rPr>
        <w:t>Skia</w:t>
      </w:r>
      <w:proofErr w:type="spellEnd"/>
      <w:r w:rsidRPr="00324A75">
        <w:rPr>
          <w:rFonts w:ascii="Times New Roman" w:hAnsi="Times New Roman" w:cs="Times New Roman"/>
          <w:sz w:val="24"/>
          <w:szCs w:val="24"/>
        </w:rPr>
        <w:t xml:space="preserve"> to develop visuals it puts a hot reload for functionalities which allows for continuous testing without having to restart applications it is used to develop fast high quality applications for </w:t>
      </w:r>
      <w:r w:rsidR="001E008E" w:rsidRPr="00324A75">
        <w:rPr>
          <w:rFonts w:ascii="Times New Roman" w:hAnsi="Times New Roman" w:cs="Times New Roman"/>
          <w:sz w:val="24"/>
          <w:szCs w:val="24"/>
        </w:rPr>
        <w:t>I</w:t>
      </w:r>
      <w:r w:rsidRPr="00324A75">
        <w:rPr>
          <w:rFonts w:ascii="Times New Roman" w:hAnsi="Times New Roman" w:cs="Times New Roman"/>
          <w:sz w:val="24"/>
          <w:szCs w:val="24"/>
        </w:rPr>
        <w:t>os and Android in record time from a single code base</w:t>
      </w:r>
      <w:r w:rsidR="001E008E" w:rsidRPr="00324A75">
        <w:rPr>
          <w:rFonts w:ascii="Times New Roman" w:hAnsi="Times New Roman" w:cs="Times New Roman"/>
          <w:sz w:val="24"/>
          <w:szCs w:val="24"/>
        </w:rPr>
        <w:t>.</w:t>
      </w:r>
    </w:p>
    <w:p w14:paraId="2EA4409B" w14:textId="3A707A4D" w:rsidR="001E008E" w:rsidRPr="00324A75" w:rsidRDefault="001E008E" w:rsidP="004437F0">
      <w:pPr>
        <w:rPr>
          <w:rFonts w:ascii="Times New Roman" w:hAnsi="Times New Roman" w:cs="Times New Roman"/>
          <w:sz w:val="24"/>
          <w:szCs w:val="24"/>
        </w:rPr>
      </w:pPr>
    </w:p>
    <w:p w14:paraId="7975FE89" w14:textId="78376512" w:rsidR="00324A75" w:rsidRPr="00324A75" w:rsidRDefault="001E008E" w:rsidP="004437F0">
      <w:pPr>
        <w:rPr>
          <w:rFonts w:ascii="Times New Roman" w:hAnsi="Times New Roman" w:cs="Times New Roman"/>
          <w:b/>
          <w:bCs/>
          <w:sz w:val="28"/>
          <w:szCs w:val="28"/>
        </w:rPr>
      </w:pPr>
      <w:r w:rsidRPr="00324A75">
        <w:rPr>
          <w:rFonts w:ascii="Times New Roman" w:hAnsi="Times New Roman" w:cs="Times New Roman"/>
          <w:b/>
          <w:bCs/>
          <w:sz w:val="28"/>
          <w:szCs w:val="28"/>
        </w:rPr>
        <w:t>II. React Native</w:t>
      </w:r>
    </w:p>
    <w:p w14:paraId="45C7CD75" w14:textId="3B76B920" w:rsidR="001E008E" w:rsidRPr="00324A75" w:rsidRDefault="001E008E" w:rsidP="004437F0">
      <w:pPr>
        <w:rPr>
          <w:rFonts w:ascii="Times New Roman" w:hAnsi="Times New Roman" w:cs="Times New Roman"/>
          <w:sz w:val="24"/>
          <w:szCs w:val="24"/>
        </w:rPr>
      </w:pPr>
      <w:r w:rsidRPr="00324A75">
        <w:rPr>
          <w:rFonts w:ascii="Times New Roman" w:hAnsi="Times New Roman" w:cs="Times New Roman"/>
          <w:sz w:val="24"/>
          <w:szCs w:val="24"/>
        </w:rPr>
        <w:t xml:space="preserve">It is an open-source framework by Facebook using react to create Android and </w:t>
      </w:r>
      <w:proofErr w:type="spellStart"/>
      <w:r w:rsidRPr="00324A75">
        <w:rPr>
          <w:rFonts w:ascii="Times New Roman" w:hAnsi="Times New Roman" w:cs="Times New Roman"/>
          <w:sz w:val="24"/>
          <w:szCs w:val="24"/>
        </w:rPr>
        <w:t>ios</w:t>
      </w:r>
      <w:proofErr w:type="spellEnd"/>
      <w:r w:rsidRPr="00324A75">
        <w:rPr>
          <w:rFonts w:ascii="Times New Roman" w:hAnsi="Times New Roman" w:cs="Times New Roman"/>
          <w:sz w:val="24"/>
          <w:szCs w:val="24"/>
        </w:rPr>
        <w:t xml:space="preserve"> app with a single code base it </w:t>
      </w:r>
      <w:proofErr w:type="gramStart"/>
      <w:r w:rsidRPr="00324A75">
        <w:rPr>
          <w:rFonts w:ascii="Times New Roman" w:hAnsi="Times New Roman" w:cs="Times New Roman"/>
          <w:sz w:val="24"/>
          <w:szCs w:val="24"/>
        </w:rPr>
        <w:t>leverage</w:t>
      </w:r>
      <w:proofErr w:type="gramEnd"/>
      <w:r w:rsidRPr="00324A75">
        <w:rPr>
          <w:rFonts w:ascii="Times New Roman" w:hAnsi="Times New Roman" w:cs="Times New Roman"/>
          <w:sz w:val="24"/>
          <w:szCs w:val="24"/>
        </w:rPr>
        <w:t xml:space="preserve"> native components and API for excellent performance reducing development time and cost and elegant interface across platform.</w:t>
      </w:r>
    </w:p>
    <w:p w14:paraId="6B3F6B01" w14:textId="0810B9A3" w:rsidR="001E008E" w:rsidRPr="00324A75" w:rsidRDefault="001E008E" w:rsidP="004437F0">
      <w:pPr>
        <w:rPr>
          <w:rFonts w:ascii="Times New Roman" w:hAnsi="Times New Roman" w:cs="Times New Roman"/>
          <w:sz w:val="24"/>
          <w:szCs w:val="24"/>
        </w:rPr>
      </w:pPr>
    </w:p>
    <w:p w14:paraId="10F481D6" w14:textId="2DFD7349" w:rsidR="00324A75" w:rsidRPr="00324A75" w:rsidRDefault="001E008E" w:rsidP="004437F0">
      <w:pPr>
        <w:rPr>
          <w:rFonts w:ascii="Times New Roman" w:hAnsi="Times New Roman" w:cs="Times New Roman"/>
          <w:b/>
          <w:bCs/>
          <w:sz w:val="28"/>
          <w:szCs w:val="28"/>
        </w:rPr>
      </w:pPr>
      <w:r w:rsidRPr="00324A75">
        <w:rPr>
          <w:rFonts w:ascii="Times New Roman" w:hAnsi="Times New Roman" w:cs="Times New Roman"/>
          <w:b/>
          <w:bCs/>
          <w:sz w:val="28"/>
          <w:szCs w:val="28"/>
        </w:rPr>
        <w:t>III. Xamarin</w:t>
      </w:r>
    </w:p>
    <w:p w14:paraId="38529ED0" w14:textId="5347671A" w:rsidR="001E008E" w:rsidRDefault="00005048" w:rsidP="004437F0">
      <w:pPr>
        <w:rPr>
          <w:rFonts w:ascii="Times New Roman" w:hAnsi="Times New Roman" w:cs="Times New Roman"/>
          <w:sz w:val="24"/>
          <w:szCs w:val="24"/>
        </w:rPr>
      </w:pPr>
      <w:r w:rsidRPr="00324A75">
        <w:rPr>
          <w:rFonts w:ascii="Times New Roman" w:hAnsi="Times New Roman" w:cs="Times New Roman"/>
          <w:sz w:val="24"/>
          <w:szCs w:val="24"/>
        </w:rPr>
        <w:t xml:space="preserve">It </w:t>
      </w:r>
      <w:proofErr w:type="gramStart"/>
      <w:r w:rsidRPr="00324A75">
        <w:rPr>
          <w:rFonts w:ascii="Times New Roman" w:hAnsi="Times New Roman" w:cs="Times New Roman"/>
          <w:sz w:val="24"/>
          <w:szCs w:val="24"/>
        </w:rPr>
        <w:t>is  an</w:t>
      </w:r>
      <w:proofErr w:type="gramEnd"/>
      <w:r w:rsidRPr="00324A75">
        <w:rPr>
          <w:rFonts w:ascii="Times New Roman" w:hAnsi="Times New Roman" w:cs="Times New Roman"/>
          <w:sz w:val="24"/>
          <w:szCs w:val="24"/>
        </w:rPr>
        <w:t xml:space="preserve"> open source platform for building modern IOS Android and windows app with .NET with a friendly environment and abstract</w:t>
      </w:r>
      <w:r w:rsidR="0047309B" w:rsidRPr="00324A75">
        <w:rPr>
          <w:rFonts w:ascii="Times New Roman" w:hAnsi="Times New Roman" w:cs="Times New Roman"/>
          <w:sz w:val="24"/>
          <w:szCs w:val="24"/>
        </w:rPr>
        <w:t>ion layer, it enables writing business logic in one language for native performance and look on each platform its standout features is using .NET and C# for cross platform apps.</w:t>
      </w:r>
    </w:p>
    <w:p w14:paraId="62C4001C" w14:textId="04AE57A5" w:rsidR="0047309B" w:rsidRPr="00324A75" w:rsidRDefault="0047309B" w:rsidP="004437F0">
      <w:pPr>
        <w:rPr>
          <w:rFonts w:ascii="Times New Roman" w:hAnsi="Times New Roman" w:cs="Times New Roman"/>
          <w:sz w:val="24"/>
          <w:szCs w:val="24"/>
        </w:rPr>
      </w:pPr>
    </w:p>
    <w:p w14:paraId="1DB8FE1C" w14:textId="292B637C" w:rsidR="00324A75" w:rsidRPr="00324A75" w:rsidRDefault="0047309B" w:rsidP="004437F0">
      <w:pPr>
        <w:rPr>
          <w:rFonts w:ascii="Times New Roman" w:hAnsi="Times New Roman" w:cs="Times New Roman"/>
          <w:b/>
          <w:bCs/>
          <w:sz w:val="28"/>
          <w:szCs w:val="28"/>
        </w:rPr>
      </w:pPr>
      <w:r w:rsidRPr="00324A75">
        <w:rPr>
          <w:rFonts w:ascii="Times New Roman" w:hAnsi="Times New Roman" w:cs="Times New Roman"/>
          <w:b/>
          <w:bCs/>
          <w:sz w:val="28"/>
          <w:szCs w:val="28"/>
        </w:rPr>
        <w:t xml:space="preserve">IV. Ionic </w:t>
      </w:r>
    </w:p>
    <w:p w14:paraId="4CC2323C" w14:textId="70ADBB81" w:rsidR="0047309B" w:rsidRPr="00324A75" w:rsidRDefault="0047309B" w:rsidP="004437F0">
      <w:pPr>
        <w:rPr>
          <w:rFonts w:ascii="Times New Roman" w:hAnsi="Times New Roman" w:cs="Times New Roman"/>
          <w:sz w:val="24"/>
          <w:szCs w:val="24"/>
        </w:rPr>
      </w:pPr>
      <w:r w:rsidRPr="00324A75">
        <w:rPr>
          <w:rFonts w:ascii="Times New Roman" w:hAnsi="Times New Roman" w:cs="Times New Roman"/>
          <w:sz w:val="24"/>
          <w:szCs w:val="24"/>
        </w:rPr>
        <w:t xml:space="preserve">It is a developer friendly framework for building hybrid and interactive mobile app ideal for web developers with a rich set of elements gestures and tools it enables high quality mobile desktop and progressive web apps from one code base integrating seamlessly with AngularJS it supports functionalities like Bluetooth and fingerprint authentication   with </w:t>
      </w:r>
      <w:proofErr w:type="spellStart"/>
      <w:r w:rsidRPr="00324A75">
        <w:rPr>
          <w:rFonts w:ascii="Times New Roman" w:hAnsi="Times New Roman" w:cs="Times New Roman"/>
          <w:sz w:val="24"/>
          <w:szCs w:val="24"/>
        </w:rPr>
        <w:t>cordova</w:t>
      </w:r>
      <w:proofErr w:type="spellEnd"/>
      <w:r w:rsidRPr="00324A75">
        <w:rPr>
          <w:rFonts w:ascii="Times New Roman" w:hAnsi="Times New Roman" w:cs="Times New Roman"/>
          <w:sz w:val="24"/>
          <w:szCs w:val="24"/>
        </w:rPr>
        <w:t xml:space="preserve"> plugins for easy access to device features like camera and GPS</w:t>
      </w:r>
      <w:r w:rsidR="007940A6" w:rsidRPr="00324A75">
        <w:rPr>
          <w:rFonts w:ascii="Times New Roman" w:hAnsi="Times New Roman" w:cs="Times New Roman"/>
          <w:sz w:val="24"/>
          <w:szCs w:val="24"/>
        </w:rPr>
        <w:t xml:space="preserve">. Utilizing emulators like reload and logging it ensures excellent performance using HTML, CSS and </w:t>
      </w:r>
      <w:proofErr w:type="spellStart"/>
      <w:r w:rsidR="007940A6" w:rsidRPr="00324A75">
        <w:rPr>
          <w:rFonts w:ascii="Times New Roman" w:hAnsi="Times New Roman" w:cs="Times New Roman"/>
          <w:sz w:val="24"/>
          <w:szCs w:val="24"/>
        </w:rPr>
        <w:t>javascripts</w:t>
      </w:r>
      <w:proofErr w:type="spellEnd"/>
      <w:r w:rsidR="007940A6" w:rsidRPr="00324A75">
        <w:rPr>
          <w:rFonts w:ascii="Times New Roman" w:hAnsi="Times New Roman" w:cs="Times New Roman"/>
          <w:sz w:val="24"/>
          <w:szCs w:val="24"/>
        </w:rPr>
        <w:t>.</w:t>
      </w:r>
    </w:p>
    <w:p w14:paraId="02E311ED" w14:textId="2F64F59D" w:rsidR="007940A6" w:rsidRPr="00324A75" w:rsidRDefault="007940A6" w:rsidP="004437F0">
      <w:pPr>
        <w:rPr>
          <w:rFonts w:ascii="Times New Roman" w:hAnsi="Times New Roman" w:cs="Times New Roman"/>
          <w:sz w:val="24"/>
          <w:szCs w:val="24"/>
        </w:rPr>
      </w:pPr>
    </w:p>
    <w:p w14:paraId="3BA041D3" w14:textId="413A22B5" w:rsidR="007940A6" w:rsidRPr="00324A75" w:rsidRDefault="007940A6" w:rsidP="004437F0">
      <w:pPr>
        <w:rPr>
          <w:rFonts w:ascii="Times New Roman" w:hAnsi="Times New Roman" w:cs="Times New Roman"/>
          <w:b/>
          <w:bCs/>
          <w:sz w:val="28"/>
          <w:szCs w:val="28"/>
        </w:rPr>
      </w:pPr>
      <w:r w:rsidRPr="00324A75">
        <w:rPr>
          <w:rFonts w:ascii="Times New Roman" w:hAnsi="Times New Roman" w:cs="Times New Roman"/>
          <w:b/>
          <w:bCs/>
          <w:sz w:val="28"/>
          <w:szCs w:val="28"/>
        </w:rPr>
        <w:t>V.  Apache Cordova</w:t>
      </w:r>
    </w:p>
    <w:p w14:paraId="699F85E5" w14:textId="151C4152" w:rsidR="007940A6" w:rsidRDefault="0075572B" w:rsidP="004437F0">
      <w:pPr>
        <w:rPr>
          <w:rFonts w:ascii="Times New Roman" w:hAnsi="Times New Roman" w:cs="Times New Roman"/>
          <w:sz w:val="24"/>
          <w:szCs w:val="24"/>
        </w:rPr>
      </w:pPr>
      <w:r w:rsidRPr="00324A75">
        <w:rPr>
          <w:rFonts w:ascii="Times New Roman" w:hAnsi="Times New Roman" w:cs="Times New Roman"/>
          <w:sz w:val="24"/>
          <w:szCs w:val="24"/>
        </w:rPr>
        <w:t xml:space="preserve">It uses HTML, CSS and JavaScript to build mobile app offers access to device features like the camera and GPS through pre-defined plugins. Developers can create cross platform app without rewriting for each platforms language resulting in hybrid application while not as fast as native apps they </w:t>
      </w:r>
      <w:proofErr w:type="gramStart"/>
      <w:r w:rsidRPr="00324A75">
        <w:rPr>
          <w:rFonts w:ascii="Times New Roman" w:hAnsi="Times New Roman" w:cs="Times New Roman"/>
          <w:sz w:val="24"/>
          <w:szCs w:val="24"/>
        </w:rPr>
        <w:t>offers</w:t>
      </w:r>
      <w:proofErr w:type="gramEnd"/>
      <w:r w:rsidRPr="00324A75">
        <w:rPr>
          <w:rFonts w:ascii="Times New Roman" w:hAnsi="Times New Roman" w:cs="Times New Roman"/>
          <w:sz w:val="24"/>
          <w:szCs w:val="24"/>
        </w:rPr>
        <w:t xml:space="preserve"> expanded functionalities with JS through they aren’t packaged for distribution like web apps.</w:t>
      </w:r>
    </w:p>
    <w:p w14:paraId="540DAC91" w14:textId="2BA21CA8" w:rsidR="00324A75" w:rsidRPr="00324A75" w:rsidRDefault="00324A75" w:rsidP="004437F0">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05322024" wp14:editId="4B4BDF32">
                <wp:extent cx="5731510" cy="19685"/>
                <wp:effectExtent l="0" t="0" r="21590" b="18415"/>
                <wp:docPr id="636292636" name="Group 63629263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04225593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4804783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635824"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46471184"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5913225"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845743"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5462470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51044956"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56363218"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9E6F2BA" id="Group 63629263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&#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15F93EFC" w14:textId="3C300E51" w:rsidR="0075572B" w:rsidRDefault="0075572B" w:rsidP="004437F0">
      <w:pPr>
        <w:rPr>
          <w:rFonts w:ascii="Times New Roman" w:hAnsi="Times New Roman" w:cs="Times New Roman"/>
          <w:b/>
          <w:bCs/>
          <w:i/>
          <w:iCs/>
          <w:sz w:val="28"/>
          <w:szCs w:val="28"/>
        </w:rPr>
      </w:pPr>
      <w:r w:rsidRPr="00324A75">
        <w:rPr>
          <w:rFonts w:ascii="Times New Roman" w:hAnsi="Times New Roman" w:cs="Times New Roman"/>
          <w:b/>
          <w:bCs/>
          <w:i/>
          <w:iCs/>
          <w:sz w:val="28"/>
          <w:szCs w:val="28"/>
        </w:rPr>
        <w:t xml:space="preserve">Why have I selected </w:t>
      </w:r>
      <w:r w:rsidR="007422BB">
        <w:rPr>
          <w:rFonts w:ascii="Times New Roman" w:hAnsi="Times New Roman" w:cs="Times New Roman"/>
          <w:b/>
          <w:bCs/>
          <w:i/>
          <w:iCs/>
          <w:sz w:val="28"/>
          <w:szCs w:val="28"/>
        </w:rPr>
        <w:t>React Native</w:t>
      </w:r>
      <w:r w:rsidRPr="00324A75">
        <w:rPr>
          <w:rFonts w:ascii="Times New Roman" w:hAnsi="Times New Roman" w:cs="Times New Roman"/>
          <w:b/>
          <w:bCs/>
          <w:i/>
          <w:iCs/>
          <w:sz w:val="28"/>
          <w:szCs w:val="28"/>
        </w:rPr>
        <w:t>?</w:t>
      </w:r>
    </w:p>
    <w:p w14:paraId="57EAEF48" w14:textId="24E84002" w:rsidR="0075572B" w:rsidRDefault="00815B32" w:rsidP="0075572B">
      <w:pPr>
        <w:rPr>
          <w:rFonts w:ascii="Times New Roman" w:hAnsi="Times New Roman" w:cs="Times New Roman"/>
          <w:sz w:val="24"/>
          <w:szCs w:val="24"/>
        </w:rPr>
      </w:pPr>
      <w:r w:rsidRPr="00500493">
        <w:rPr>
          <w:rFonts w:ascii="Times New Roman" w:hAnsi="Times New Roman" w:cs="Times New Roman"/>
          <w:sz w:val="24"/>
          <w:szCs w:val="24"/>
        </w:rPr>
        <w:t xml:space="preserve">I selected React Native for your "Campus Connect" application because it allows for cross-platform development, </w:t>
      </w:r>
      <w:r w:rsidR="00500493" w:rsidRPr="00500493">
        <w:rPr>
          <w:rFonts w:ascii="Times New Roman" w:hAnsi="Times New Roman" w:cs="Times New Roman"/>
          <w:sz w:val="24"/>
          <w:szCs w:val="24"/>
        </w:rPr>
        <w:t xml:space="preserve">so that we can </w:t>
      </w:r>
      <w:r w:rsidRPr="00500493">
        <w:rPr>
          <w:rFonts w:ascii="Times New Roman" w:hAnsi="Times New Roman" w:cs="Times New Roman"/>
          <w:sz w:val="24"/>
          <w:szCs w:val="24"/>
        </w:rPr>
        <w:t>build both iOS and Android apps with a single codebase. It's fast, efficient, and has a strong community, which helps speed up development while providing a smooth user experience on both platforms.</w:t>
      </w:r>
    </w:p>
    <w:p w14:paraId="755925AE" w14:textId="1E7CEE3D" w:rsidR="007422BB" w:rsidRPr="00324A75" w:rsidRDefault="007422BB" w:rsidP="0075572B">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39CC4E89" wp14:editId="6DC5F6F9">
                <wp:extent cx="5731510" cy="19685"/>
                <wp:effectExtent l="0" t="0" r="21590" b="18415"/>
                <wp:docPr id="518468565" name="Group 518468565"/>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989538493"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674949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2041054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45806634"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1645007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200397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4054940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112342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237839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42D13E5" id="Group 518468565"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16D9A336" w14:textId="181E098A" w:rsidR="0075572B" w:rsidRDefault="0075572B" w:rsidP="0075572B">
      <w:pPr>
        <w:rPr>
          <w:rFonts w:ascii="Times New Roman" w:hAnsi="Times New Roman" w:cs="Times New Roman"/>
          <w:b/>
          <w:bCs/>
          <w:sz w:val="32"/>
          <w:szCs w:val="32"/>
        </w:rPr>
      </w:pPr>
      <w:r w:rsidRPr="00500493">
        <w:rPr>
          <w:rFonts w:ascii="Times New Roman" w:hAnsi="Times New Roman" w:cs="Times New Roman"/>
          <w:b/>
          <w:bCs/>
          <w:sz w:val="32"/>
          <w:szCs w:val="32"/>
        </w:rPr>
        <w:t>2.3. Database</w:t>
      </w:r>
    </w:p>
    <w:p w14:paraId="5D52632C" w14:textId="77777777" w:rsidR="00500493" w:rsidRPr="00500493" w:rsidRDefault="00500493" w:rsidP="0075572B">
      <w:pPr>
        <w:rPr>
          <w:rFonts w:ascii="Times New Roman" w:hAnsi="Times New Roman" w:cs="Times New Roman"/>
          <w:b/>
          <w:bCs/>
          <w:sz w:val="32"/>
          <w:szCs w:val="32"/>
        </w:rPr>
      </w:pPr>
    </w:p>
    <w:p w14:paraId="426DCC19" w14:textId="37CEFEEA" w:rsidR="0075572B" w:rsidRPr="00500493" w:rsidRDefault="0075572B" w:rsidP="0075572B">
      <w:pPr>
        <w:rPr>
          <w:rFonts w:ascii="Times New Roman" w:hAnsi="Times New Roman" w:cs="Times New Roman"/>
          <w:b/>
          <w:bCs/>
          <w:sz w:val="28"/>
          <w:szCs w:val="28"/>
        </w:rPr>
      </w:pPr>
      <w:r w:rsidRPr="00500493">
        <w:rPr>
          <w:rFonts w:ascii="Times New Roman" w:hAnsi="Times New Roman" w:cs="Times New Roman"/>
          <w:b/>
          <w:bCs/>
          <w:sz w:val="28"/>
          <w:szCs w:val="28"/>
        </w:rPr>
        <w:t>I. MySQL</w:t>
      </w:r>
    </w:p>
    <w:p w14:paraId="3C881013" w14:textId="3CB36707" w:rsidR="0075572B" w:rsidRPr="00324A75" w:rsidRDefault="0075572B" w:rsidP="0075572B">
      <w:pPr>
        <w:rPr>
          <w:rFonts w:ascii="Times New Roman" w:hAnsi="Times New Roman" w:cs="Times New Roman"/>
          <w:sz w:val="24"/>
          <w:szCs w:val="24"/>
        </w:rPr>
      </w:pPr>
      <w:r w:rsidRPr="00324A75">
        <w:rPr>
          <w:rFonts w:ascii="Times New Roman" w:hAnsi="Times New Roman" w:cs="Times New Roman"/>
          <w:sz w:val="24"/>
          <w:szCs w:val="24"/>
        </w:rPr>
        <w:t xml:space="preserve">It is the most popular open-source </w:t>
      </w:r>
      <w:r w:rsidR="00C52F52" w:rsidRPr="00324A75">
        <w:rPr>
          <w:rFonts w:ascii="Times New Roman" w:hAnsi="Times New Roman" w:cs="Times New Roman"/>
          <w:sz w:val="24"/>
          <w:szCs w:val="24"/>
        </w:rPr>
        <w:t xml:space="preserve">relational nature helps to organize the data into one or more data tables. The structured data can be inserted extracted and modified its major features are its ability to manage user allows for network access </w:t>
      </w:r>
      <w:proofErr w:type="spellStart"/>
      <w:r w:rsidR="00C52F52" w:rsidRPr="00324A75">
        <w:rPr>
          <w:rFonts w:ascii="Times New Roman" w:hAnsi="Times New Roman" w:cs="Times New Roman"/>
          <w:sz w:val="24"/>
          <w:szCs w:val="24"/>
        </w:rPr>
        <w:t>facilating</w:t>
      </w:r>
      <w:proofErr w:type="spellEnd"/>
      <w:r w:rsidR="00C52F52" w:rsidRPr="00324A75">
        <w:rPr>
          <w:rFonts w:ascii="Times New Roman" w:hAnsi="Times New Roman" w:cs="Times New Roman"/>
          <w:sz w:val="24"/>
          <w:szCs w:val="24"/>
        </w:rPr>
        <w:t xml:space="preserve"> testing and creation of backups. Query caching, Unicode support, multiple storage engines, SQL support are some of its prominent features.</w:t>
      </w:r>
    </w:p>
    <w:p w14:paraId="79A77105" w14:textId="4F2F4301" w:rsidR="000005C8" w:rsidRPr="00324A75" w:rsidRDefault="000005C8" w:rsidP="0075572B">
      <w:pPr>
        <w:rPr>
          <w:rFonts w:ascii="Times New Roman" w:hAnsi="Times New Roman" w:cs="Times New Roman"/>
          <w:sz w:val="24"/>
          <w:szCs w:val="24"/>
        </w:rPr>
      </w:pPr>
    </w:p>
    <w:p w14:paraId="6C14E31D" w14:textId="46D487BE" w:rsidR="000005C8" w:rsidRPr="00500493" w:rsidRDefault="000005C8" w:rsidP="0075572B">
      <w:pPr>
        <w:rPr>
          <w:rFonts w:ascii="Times New Roman" w:hAnsi="Times New Roman" w:cs="Times New Roman"/>
          <w:b/>
          <w:bCs/>
          <w:sz w:val="28"/>
          <w:szCs w:val="28"/>
        </w:rPr>
      </w:pPr>
      <w:r w:rsidRPr="00500493">
        <w:rPr>
          <w:rFonts w:ascii="Times New Roman" w:hAnsi="Times New Roman" w:cs="Times New Roman"/>
          <w:b/>
          <w:bCs/>
          <w:sz w:val="28"/>
          <w:szCs w:val="28"/>
        </w:rPr>
        <w:t>II. PostgreSQL</w:t>
      </w:r>
    </w:p>
    <w:p w14:paraId="7C1574A5" w14:textId="0201F53C" w:rsidR="000005C8" w:rsidRPr="00324A75" w:rsidRDefault="000005C8" w:rsidP="0075572B">
      <w:pPr>
        <w:rPr>
          <w:rFonts w:ascii="Times New Roman" w:hAnsi="Times New Roman" w:cs="Times New Roman"/>
          <w:sz w:val="24"/>
          <w:szCs w:val="24"/>
        </w:rPr>
      </w:pPr>
      <w:r w:rsidRPr="00324A75">
        <w:rPr>
          <w:rFonts w:ascii="Times New Roman" w:hAnsi="Times New Roman" w:cs="Times New Roman"/>
          <w:sz w:val="24"/>
          <w:szCs w:val="24"/>
        </w:rPr>
        <w:t>PostgreSQL is an open-source database system used to store, manage, and organize data. It's known for being powerful, flexible, and reliable, supporting both simple tasks and complex applications. It works with different types of data, supports custom functions, and ensures data is safe and consistent. Many businesses and developers use it for web applications, analytics, and more.</w:t>
      </w:r>
    </w:p>
    <w:p w14:paraId="3C988F4E" w14:textId="632A5554" w:rsidR="00C52F52" w:rsidRPr="00324A75" w:rsidRDefault="00C52F52" w:rsidP="0075572B">
      <w:pPr>
        <w:rPr>
          <w:rFonts w:ascii="Times New Roman" w:hAnsi="Times New Roman" w:cs="Times New Roman"/>
          <w:sz w:val="24"/>
          <w:szCs w:val="24"/>
        </w:rPr>
      </w:pPr>
    </w:p>
    <w:p w14:paraId="0C5211B8" w14:textId="4CDB6253" w:rsidR="000005C8" w:rsidRPr="00500493" w:rsidRDefault="000005C8" w:rsidP="0075572B">
      <w:pPr>
        <w:rPr>
          <w:rFonts w:ascii="Times New Roman" w:hAnsi="Times New Roman" w:cs="Times New Roman"/>
          <w:b/>
          <w:bCs/>
          <w:sz w:val="28"/>
          <w:szCs w:val="28"/>
        </w:rPr>
      </w:pPr>
      <w:r w:rsidRPr="00500493">
        <w:rPr>
          <w:rFonts w:ascii="Times New Roman" w:hAnsi="Times New Roman" w:cs="Times New Roman"/>
          <w:b/>
          <w:bCs/>
          <w:sz w:val="28"/>
          <w:szCs w:val="28"/>
        </w:rPr>
        <w:t>III. SQLite</w:t>
      </w:r>
    </w:p>
    <w:p w14:paraId="79F9AEDE" w14:textId="4E870EE1" w:rsidR="000005C8" w:rsidRPr="00324A75" w:rsidRDefault="000005C8" w:rsidP="0075572B">
      <w:pPr>
        <w:rPr>
          <w:rFonts w:ascii="Times New Roman" w:hAnsi="Times New Roman" w:cs="Times New Roman"/>
          <w:sz w:val="24"/>
          <w:szCs w:val="24"/>
        </w:rPr>
      </w:pPr>
      <w:r w:rsidRPr="00324A75">
        <w:rPr>
          <w:rFonts w:ascii="Times New Roman" w:hAnsi="Times New Roman" w:cs="Times New Roman"/>
          <w:sz w:val="24"/>
          <w:szCs w:val="24"/>
        </w:rPr>
        <w:t>SQLite is a lightweight, open-source database system that stores data in a single file. It's easy to use, requires no setup or server, and is great for small applications or projects like mobile apps and websites. Since it's built into many devices, it’s popular for storing simple data locally without needing a large database system.</w:t>
      </w:r>
    </w:p>
    <w:p w14:paraId="32DCD6FC" w14:textId="6A185ACB" w:rsidR="000005C8" w:rsidRPr="00324A75" w:rsidRDefault="000005C8" w:rsidP="0075572B">
      <w:pPr>
        <w:rPr>
          <w:rFonts w:ascii="Times New Roman" w:hAnsi="Times New Roman" w:cs="Times New Roman"/>
          <w:sz w:val="24"/>
          <w:szCs w:val="24"/>
        </w:rPr>
      </w:pPr>
    </w:p>
    <w:p w14:paraId="1FC7BDD3" w14:textId="581F7026" w:rsidR="000005C8" w:rsidRPr="00500493" w:rsidRDefault="000005C8" w:rsidP="0075572B">
      <w:pPr>
        <w:rPr>
          <w:rFonts w:ascii="Times New Roman" w:hAnsi="Times New Roman" w:cs="Times New Roman"/>
          <w:b/>
          <w:bCs/>
          <w:sz w:val="28"/>
          <w:szCs w:val="28"/>
        </w:rPr>
      </w:pPr>
      <w:r w:rsidRPr="00500493">
        <w:rPr>
          <w:rFonts w:ascii="Times New Roman" w:hAnsi="Times New Roman" w:cs="Times New Roman"/>
          <w:b/>
          <w:bCs/>
          <w:sz w:val="28"/>
          <w:szCs w:val="28"/>
        </w:rPr>
        <w:t>IV. Firebase</w:t>
      </w:r>
    </w:p>
    <w:p w14:paraId="3342BF16" w14:textId="408AF02B" w:rsidR="000005C8" w:rsidRPr="00324A75" w:rsidRDefault="000005C8" w:rsidP="0075572B">
      <w:pPr>
        <w:rPr>
          <w:rFonts w:ascii="Times New Roman" w:hAnsi="Times New Roman" w:cs="Times New Roman"/>
          <w:sz w:val="24"/>
          <w:szCs w:val="24"/>
        </w:rPr>
      </w:pPr>
      <w:r w:rsidRPr="00324A75">
        <w:rPr>
          <w:rFonts w:ascii="Times New Roman" w:hAnsi="Times New Roman" w:cs="Times New Roman"/>
          <w:sz w:val="24"/>
          <w:szCs w:val="24"/>
        </w:rPr>
        <w:t>Firebase is a cloud-based platform by Google that helps developers build and manage apps easily. It provides tools for storing data, managing users, and sending notifications, all without needing to set up a server. Firebase is great for mobile and web apps, offering real-time updates and simple integration, making it popular for small to medium-sized projects.</w:t>
      </w:r>
    </w:p>
    <w:p w14:paraId="2AAEBA6A" w14:textId="4360116F" w:rsidR="000005C8" w:rsidRPr="00324A75" w:rsidRDefault="000005C8" w:rsidP="0075572B">
      <w:pPr>
        <w:rPr>
          <w:rFonts w:ascii="Times New Roman" w:hAnsi="Times New Roman" w:cs="Times New Roman"/>
          <w:sz w:val="24"/>
          <w:szCs w:val="24"/>
        </w:rPr>
      </w:pPr>
    </w:p>
    <w:p w14:paraId="7C96504F" w14:textId="2CACB31F" w:rsidR="000005C8" w:rsidRPr="00500493" w:rsidRDefault="000005C8" w:rsidP="0075572B">
      <w:pPr>
        <w:rPr>
          <w:rFonts w:ascii="Times New Roman" w:hAnsi="Times New Roman" w:cs="Times New Roman"/>
          <w:b/>
          <w:bCs/>
          <w:sz w:val="28"/>
          <w:szCs w:val="28"/>
        </w:rPr>
      </w:pPr>
      <w:r w:rsidRPr="00500493">
        <w:rPr>
          <w:rFonts w:ascii="Times New Roman" w:hAnsi="Times New Roman" w:cs="Times New Roman"/>
          <w:b/>
          <w:bCs/>
          <w:sz w:val="28"/>
          <w:szCs w:val="28"/>
        </w:rPr>
        <w:t>V.</w:t>
      </w:r>
      <w:r w:rsidR="00500493">
        <w:rPr>
          <w:rFonts w:ascii="Times New Roman" w:hAnsi="Times New Roman" w:cs="Times New Roman"/>
          <w:b/>
          <w:bCs/>
          <w:sz w:val="28"/>
          <w:szCs w:val="28"/>
        </w:rPr>
        <w:t xml:space="preserve"> </w:t>
      </w:r>
      <w:r w:rsidRPr="00500493">
        <w:rPr>
          <w:rFonts w:ascii="Times New Roman" w:hAnsi="Times New Roman" w:cs="Times New Roman"/>
          <w:b/>
          <w:bCs/>
          <w:sz w:val="28"/>
          <w:szCs w:val="28"/>
        </w:rPr>
        <w:t>AWS Dynamo DB</w:t>
      </w:r>
    </w:p>
    <w:p w14:paraId="16D3B27C" w14:textId="261D6ABA" w:rsidR="0076322D" w:rsidRPr="00324A75" w:rsidRDefault="0076322D" w:rsidP="0075572B">
      <w:pPr>
        <w:rPr>
          <w:rFonts w:ascii="Times New Roman" w:hAnsi="Times New Roman" w:cs="Times New Roman"/>
          <w:sz w:val="24"/>
          <w:szCs w:val="24"/>
        </w:rPr>
      </w:pPr>
      <w:r w:rsidRPr="00324A75">
        <w:rPr>
          <w:rFonts w:ascii="Times New Roman" w:hAnsi="Times New Roman" w:cs="Times New Roman"/>
          <w:sz w:val="24"/>
          <w:szCs w:val="24"/>
        </w:rPr>
        <w:t>AWS DynamoDB is a cloud-based NoSQL database service provided by Amazon. It is designed to handle large amounts of data with fast performance and automatically scales to meet demand. DynamoDB is great for applications that require low-latency and can store different types of data, like user activity, chat messages, or shopping cart details, without needing a traditional database structure. It's widely used for web, mobile, and gaming apps.</w:t>
      </w:r>
    </w:p>
    <w:p w14:paraId="3AA51CA5" w14:textId="5789BA8C" w:rsidR="000005C8" w:rsidRPr="00324A75" w:rsidRDefault="000005C8" w:rsidP="0075572B">
      <w:pPr>
        <w:rPr>
          <w:rFonts w:ascii="Times New Roman" w:hAnsi="Times New Roman" w:cs="Times New Roman"/>
          <w:sz w:val="24"/>
          <w:szCs w:val="24"/>
        </w:rPr>
      </w:pPr>
    </w:p>
    <w:p w14:paraId="5F1AC289" w14:textId="0BD26880" w:rsidR="000005C8" w:rsidRPr="00500493" w:rsidRDefault="000005C8" w:rsidP="0075572B">
      <w:pPr>
        <w:rPr>
          <w:rFonts w:ascii="Times New Roman" w:hAnsi="Times New Roman" w:cs="Times New Roman"/>
          <w:b/>
          <w:bCs/>
          <w:sz w:val="28"/>
          <w:szCs w:val="28"/>
        </w:rPr>
      </w:pPr>
      <w:r w:rsidRPr="00500493">
        <w:rPr>
          <w:rFonts w:ascii="Times New Roman" w:hAnsi="Times New Roman" w:cs="Times New Roman"/>
          <w:b/>
          <w:bCs/>
          <w:sz w:val="28"/>
          <w:szCs w:val="28"/>
        </w:rPr>
        <w:t>VI. MongoDB</w:t>
      </w:r>
    </w:p>
    <w:p w14:paraId="3BFA9C5F" w14:textId="481E4C1D" w:rsidR="0076322D" w:rsidRPr="00324A75" w:rsidRDefault="0076322D" w:rsidP="0075572B">
      <w:pPr>
        <w:rPr>
          <w:rFonts w:ascii="Times New Roman" w:hAnsi="Times New Roman" w:cs="Times New Roman"/>
          <w:sz w:val="24"/>
          <w:szCs w:val="24"/>
        </w:rPr>
      </w:pPr>
      <w:r w:rsidRPr="00324A75">
        <w:rPr>
          <w:rFonts w:ascii="Times New Roman" w:hAnsi="Times New Roman" w:cs="Times New Roman"/>
          <w:sz w:val="24"/>
          <w:szCs w:val="24"/>
        </w:rPr>
        <w:t>MongoDB is a popular open-source NoSQL database that stores data in a flexible, JSON-like format. It allows you to store and manage large amounts of data without needing a fixed structure, making it great for dynamic or unstructured data. MongoDB is often used in web and mobile applications, offering fast performance, easy scaling, and support for complex queries. It's ideal for projects that require flexibility and rapid development.</w:t>
      </w:r>
    </w:p>
    <w:p w14:paraId="6ACF0EF8" w14:textId="19F7D761" w:rsidR="000005C8" w:rsidRPr="00324A75" w:rsidRDefault="00500493" w:rsidP="0075572B">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540E59BC" wp14:editId="3DF4F13F">
                <wp:extent cx="5731510" cy="19685"/>
                <wp:effectExtent l="0" t="0" r="21590" b="18415"/>
                <wp:docPr id="913231022" name="Group 913231022"/>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982968897"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2275443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1330499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3500011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568756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66313602"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4925104"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11382602"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6597416"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1371411" id="Group 913231022"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185ECD6A" w14:textId="3C81CD61" w:rsidR="000005C8" w:rsidRPr="00500493" w:rsidRDefault="000005C8" w:rsidP="0075572B">
      <w:pPr>
        <w:rPr>
          <w:rFonts w:ascii="Times New Roman" w:hAnsi="Times New Roman" w:cs="Times New Roman"/>
          <w:b/>
          <w:bCs/>
          <w:i/>
          <w:iCs/>
          <w:sz w:val="28"/>
          <w:szCs w:val="28"/>
        </w:rPr>
      </w:pPr>
      <w:r w:rsidRPr="00500493">
        <w:rPr>
          <w:rFonts w:ascii="Times New Roman" w:hAnsi="Times New Roman" w:cs="Times New Roman"/>
          <w:b/>
          <w:bCs/>
          <w:i/>
          <w:iCs/>
          <w:sz w:val="28"/>
          <w:szCs w:val="28"/>
        </w:rPr>
        <w:t>Why I am using MongoDB for my application?</w:t>
      </w:r>
    </w:p>
    <w:p w14:paraId="32440CAC" w14:textId="662E780C" w:rsidR="0076322D" w:rsidRPr="00324A75" w:rsidRDefault="0076322D" w:rsidP="0075572B">
      <w:pPr>
        <w:rPr>
          <w:rFonts w:ascii="Times New Roman" w:hAnsi="Times New Roman" w:cs="Times New Roman"/>
          <w:sz w:val="24"/>
          <w:szCs w:val="24"/>
        </w:rPr>
      </w:pPr>
      <w:r w:rsidRPr="00324A75">
        <w:rPr>
          <w:rFonts w:ascii="Times New Roman" w:hAnsi="Times New Roman" w:cs="Times New Roman"/>
          <w:sz w:val="24"/>
          <w:szCs w:val="24"/>
        </w:rPr>
        <w:t>I’m using MongoDB for my application because it handles large amounts of flexible, unstructured data efficiently. MongoDB allows easy scaling and fast performance, which is ideal for managing dynamic content like student information, events, or messages in my app.</w:t>
      </w:r>
    </w:p>
    <w:p w14:paraId="4FC0C860" w14:textId="1098C41B" w:rsidR="000005C8" w:rsidRPr="00324A75" w:rsidRDefault="00500493" w:rsidP="0075572B">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4FA80BA3" wp14:editId="0BE2776E">
                <wp:extent cx="5731510" cy="19685"/>
                <wp:effectExtent l="0" t="0" r="21590" b="18415"/>
                <wp:docPr id="1828365196" name="Group 182836519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348128099"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3704759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88758209"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5255751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4713210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23662209"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11207835"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68516970"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18848050"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1465ECB" id="Group 182836519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2872F83B" w14:textId="0C1F5D0C" w:rsidR="000005C8" w:rsidRDefault="0076322D" w:rsidP="0075572B">
      <w:pPr>
        <w:rPr>
          <w:rFonts w:ascii="Times New Roman" w:hAnsi="Times New Roman" w:cs="Times New Roman"/>
          <w:b/>
          <w:bCs/>
          <w:sz w:val="32"/>
          <w:szCs w:val="32"/>
        </w:rPr>
      </w:pPr>
      <w:r w:rsidRPr="00500493">
        <w:rPr>
          <w:rFonts w:ascii="Times New Roman" w:hAnsi="Times New Roman" w:cs="Times New Roman"/>
          <w:b/>
          <w:bCs/>
          <w:sz w:val="32"/>
          <w:szCs w:val="32"/>
        </w:rPr>
        <w:t>2.</w:t>
      </w:r>
      <w:r w:rsidR="000005C8" w:rsidRPr="00500493">
        <w:rPr>
          <w:rFonts w:ascii="Times New Roman" w:hAnsi="Times New Roman" w:cs="Times New Roman"/>
          <w:b/>
          <w:bCs/>
          <w:sz w:val="32"/>
          <w:szCs w:val="32"/>
        </w:rPr>
        <w:t>4. Other</w:t>
      </w:r>
    </w:p>
    <w:p w14:paraId="10A63E95" w14:textId="77777777" w:rsidR="00500493" w:rsidRPr="00500493" w:rsidRDefault="00500493" w:rsidP="0075572B">
      <w:pPr>
        <w:rPr>
          <w:rFonts w:ascii="Times New Roman" w:hAnsi="Times New Roman" w:cs="Times New Roman"/>
          <w:b/>
          <w:bCs/>
          <w:sz w:val="28"/>
          <w:szCs w:val="28"/>
        </w:rPr>
      </w:pPr>
    </w:p>
    <w:p w14:paraId="63FFC85A" w14:textId="47D907E5" w:rsidR="000005C8" w:rsidRPr="00500493" w:rsidRDefault="000005C8" w:rsidP="0075572B">
      <w:pPr>
        <w:rPr>
          <w:rFonts w:ascii="Times New Roman" w:hAnsi="Times New Roman" w:cs="Times New Roman"/>
          <w:b/>
          <w:bCs/>
          <w:sz w:val="28"/>
          <w:szCs w:val="28"/>
        </w:rPr>
      </w:pPr>
      <w:r w:rsidRPr="00500493">
        <w:rPr>
          <w:rFonts w:ascii="Times New Roman" w:hAnsi="Times New Roman" w:cs="Times New Roman"/>
          <w:b/>
          <w:bCs/>
          <w:sz w:val="28"/>
          <w:szCs w:val="28"/>
        </w:rPr>
        <w:t>Twilio</w:t>
      </w:r>
    </w:p>
    <w:p w14:paraId="7EE04CFD" w14:textId="1737CEF5" w:rsidR="00C52F52" w:rsidRPr="00324A75" w:rsidRDefault="000005C8" w:rsidP="0075572B">
      <w:pPr>
        <w:rPr>
          <w:rFonts w:ascii="Times New Roman" w:hAnsi="Times New Roman" w:cs="Times New Roman"/>
          <w:sz w:val="24"/>
          <w:szCs w:val="24"/>
        </w:rPr>
      </w:pPr>
      <w:r w:rsidRPr="00324A75">
        <w:rPr>
          <w:rFonts w:ascii="Times New Roman" w:hAnsi="Times New Roman" w:cs="Times New Roman"/>
          <w:sz w:val="24"/>
          <w:szCs w:val="24"/>
        </w:rPr>
        <w:t xml:space="preserve">Twilio provides an easy-to-integrate platform for adding video calling features </w:t>
      </w:r>
      <w:r w:rsidR="0076322D" w:rsidRPr="00324A75">
        <w:rPr>
          <w:rFonts w:ascii="Times New Roman" w:hAnsi="Times New Roman" w:cs="Times New Roman"/>
          <w:sz w:val="24"/>
          <w:szCs w:val="24"/>
        </w:rPr>
        <w:t xml:space="preserve">to your application with </w:t>
      </w:r>
      <w:proofErr w:type="spellStart"/>
      <w:r w:rsidR="0076322D" w:rsidRPr="00324A75">
        <w:rPr>
          <w:rFonts w:ascii="Times New Roman" w:hAnsi="Times New Roman" w:cs="Times New Roman"/>
          <w:sz w:val="24"/>
          <w:szCs w:val="24"/>
        </w:rPr>
        <w:t>twilio</w:t>
      </w:r>
      <w:proofErr w:type="spellEnd"/>
      <w:r w:rsidR="0076322D" w:rsidRPr="00324A75">
        <w:rPr>
          <w:rFonts w:ascii="Times New Roman" w:hAnsi="Times New Roman" w:cs="Times New Roman"/>
          <w:sz w:val="24"/>
          <w:szCs w:val="24"/>
        </w:rPr>
        <w:t xml:space="preserve"> we can enable high quality scalable video calls handles user authentication and manages call connections all through simple APIs making it ideal for enhancing communication capabilities in app like Campus Connect</w:t>
      </w:r>
    </w:p>
    <w:p w14:paraId="2219CC21" w14:textId="573B0320" w:rsidR="0075572B" w:rsidRPr="00324A75" w:rsidRDefault="00500493" w:rsidP="004437F0">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0DF3B772" wp14:editId="647966D1">
                <wp:extent cx="5731510" cy="19685"/>
                <wp:effectExtent l="0" t="0" r="21590" b="18415"/>
                <wp:docPr id="1225831447" name="Group 122583144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94847867"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262000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6110269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7364793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0460554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8645986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41517617"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699175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14335638"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234F9BC" id="Group 122583144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3C223DBF" w14:textId="77777777" w:rsidR="0076322D" w:rsidRPr="00324A75" w:rsidRDefault="0076322D" w:rsidP="004437F0">
      <w:pPr>
        <w:rPr>
          <w:rFonts w:ascii="Times New Roman" w:hAnsi="Times New Roman" w:cs="Times New Roman"/>
          <w:sz w:val="24"/>
          <w:szCs w:val="24"/>
        </w:rPr>
      </w:pPr>
    </w:p>
    <w:p w14:paraId="2323EFF1" w14:textId="77777777" w:rsidR="0076322D" w:rsidRPr="00324A75" w:rsidRDefault="0076322D" w:rsidP="004437F0">
      <w:pPr>
        <w:rPr>
          <w:rFonts w:ascii="Times New Roman" w:hAnsi="Times New Roman" w:cs="Times New Roman"/>
          <w:sz w:val="24"/>
          <w:szCs w:val="24"/>
        </w:rPr>
      </w:pPr>
    </w:p>
    <w:p w14:paraId="645CDD1C" w14:textId="5A59B9AC" w:rsidR="0076322D" w:rsidRPr="00324A75" w:rsidRDefault="0076322D" w:rsidP="00500493">
      <w:pPr>
        <w:jc w:val="center"/>
        <w:rPr>
          <w:rFonts w:ascii="Times New Roman" w:hAnsi="Times New Roman" w:cs="Times New Roman"/>
          <w:b/>
          <w:bCs/>
          <w:sz w:val="32"/>
          <w:szCs w:val="32"/>
        </w:rPr>
      </w:pPr>
      <w:r w:rsidRPr="00324A75">
        <w:rPr>
          <w:rFonts w:ascii="Times New Roman" w:hAnsi="Times New Roman" w:cs="Times New Roman"/>
          <w:b/>
          <w:bCs/>
          <w:sz w:val="44"/>
          <w:szCs w:val="44"/>
        </w:rPr>
        <w:t>CHAPTER 3</w:t>
      </w:r>
      <w:r w:rsidRPr="00324A75">
        <w:rPr>
          <w:rFonts w:ascii="Times New Roman" w:hAnsi="Times New Roman" w:cs="Times New Roman"/>
          <w:b/>
          <w:bCs/>
          <w:sz w:val="44"/>
          <w:szCs w:val="44"/>
        </w:rPr>
        <w:br/>
      </w:r>
      <w:r w:rsidRPr="00324A75">
        <w:rPr>
          <w:rFonts w:ascii="Times New Roman" w:hAnsi="Times New Roman" w:cs="Times New Roman"/>
          <w:b/>
          <w:bCs/>
          <w:sz w:val="32"/>
          <w:szCs w:val="32"/>
        </w:rPr>
        <w:t>REQUIREMENTS AND ITS ANALYSIS</w:t>
      </w:r>
    </w:p>
    <w:p w14:paraId="6BF67FA5" w14:textId="77777777" w:rsidR="0076322D" w:rsidRPr="00324A75" w:rsidRDefault="0076322D" w:rsidP="0076322D">
      <w:pPr>
        <w:jc w:val="center"/>
        <w:rPr>
          <w:rFonts w:ascii="Times New Roman" w:hAnsi="Times New Roman" w:cs="Times New Roman"/>
          <w:b/>
          <w:bCs/>
          <w:sz w:val="32"/>
          <w:szCs w:val="32"/>
        </w:rPr>
      </w:pPr>
    </w:p>
    <w:p w14:paraId="0A202E75" w14:textId="0FA2F2CF" w:rsidR="0076322D" w:rsidRDefault="0076322D" w:rsidP="0076322D">
      <w:pPr>
        <w:rPr>
          <w:rFonts w:ascii="Times New Roman" w:hAnsi="Times New Roman" w:cs="Times New Roman"/>
          <w:b/>
          <w:bCs/>
          <w:sz w:val="32"/>
          <w:szCs w:val="32"/>
        </w:rPr>
      </w:pPr>
      <w:r w:rsidRPr="00500493">
        <w:rPr>
          <w:rFonts w:ascii="Times New Roman" w:hAnsi="Times New Roman" w:cs="Times New Roman"/>
          <w:b/>
          <w:bCs/>
          <w:sz w:val="32"/>
          <w:szCs w:val="32"/>
        </w:rPr>
        <w:t>3.1 Problem Definition</w:t>
      </w:r>
    </w:p>
    <w:p w14:paraId="4AB68320" w14:textId="77777777" w:rsidR="00500493" w:rsidRPr="00500493" w:rsidRDefault="00500493" w:rsidP="0076322D">
      <w:pPr>
        <w:rPr>
          <w:rFonts w:ascii="Times New Roman" w:hAnsi="Times New Roman" w:cs="Times New Roman"/>
          <w:b/>
          <w:bCs/>
          <w:sz w:val="32"/>
          <w:szCs w:val="32"/>
        </w:rPr>
      </w:pPr>
    </w:p>
    <w:p w14:paraId="17B666C0" w14:textId="58C404CD" w:rsidR="0076322D" w:rsidRPr="00500493" w:rsidRDefault="0076322D" w:rsidP="0076322D">
      <w:pPr>
        <w:rPr>
          <w:rFonts w:ascii="Times New Roman" w:hAnsi="Times New Roman" w:cs="Times New Roman"/>
          <w:sz w:val="24"/>
          <w:szCs w:val="24"/>
        </w:rPr>
      </w:pPr>
      <w:r w:rsidRPr="00500493">
        <w:rPr>
          <w:rFonts w:ascii="Times New Roman" w:hAnsi="Times New Roman" w:cs="Times New Roman"/>
          <w:sz w:val="24"/>
          <w:szCs w:val="24"/>
        </w:rPr>
        <w:t xml:space="preserve">The campus </w:t>
      </w:r>
      <w:proofErr w:type="gramStart"/>
      <w:r w:rsidRPr="00500493">
        <w:rPr>
          <w:rFonts w:ascii="Times New Roman" w:hAnsi="Times New Roman" w:cs="Times New Roman"/>
          <w:sz w:val="24"/>
          <w:szCs w:val="24"/>
        </w:rPr>
        <w:t>connect</w:t>
      </w:r>
      <w:proofErr w:type="gramEnd"/>
      <w:r w:rsidRPr="00500493">
        <w:rPr>
          <w:rFonts w:ascii="Times New Roman" w:hAnsi="Times New Roman" w:cs="Times New Roman"/>
          <w:sz w:val="24"/>
          <w:szCs w:val="24"/>
        </w:rPr>
        <w:t xml:space="preserve"> app add</w:t>
      </w:r>
      <w:r w:rsidR="003C0082" w:rsidRPr="00500493">
        <w:rPr>
          <w:rFonts w:ascii="Times New Roman" w:hAnsi="Times New Roman" w:cs="Times New Roman"/>
          <w:sz w:val="24"/>
          <w:szCs w:val="24"/>
        </w:rPr>
        <w:t>r</w:t>
      </w:r>
      <w:r w:rsidRPr="00500493">
        <w:rPr>
          <w:rFonts w:ascii="Times New Roman" w:hAnsi="Times New Roman" w:cs="Times New Roman"/>
          <w:sz w:val="24"/>
          <w:szCs w:val="24"/>
        </w:rPr>
        <w:t xml:space="preserve">esses the limitations </w:t>
      </w:r>
      <w:r w:rsidR="003C0082" w:rsidRPr="00500493">
        <w:rPr>
          <w:rFonts w:ascii="Times New Roman" w:hAnsi="Times New Roman" w:cs="Times New Roman"/>
          <w:sz w:val="24"/>
          <w:szCs w:val="24"/>
        </w:rPr>
        <w:t xml:space="preserve">of traditional communication methods in educational institutions. It aims to overcome barriers to open expression and effective communication among </w:t>
      </w:r>
      <w:proofErr w:type="gramStart"/>
      <w:r w:rsidR="003C0082" w:rsidRPr="00500493">
        <w:rPr>
          <w:rFonts w:ascii="Times New Roman" w:hAnsi="Times New Roman" w:cs="Times New Roman"/>
          <w:sz w:val="24"/>
          <w:szCs w:val="24"/>
        </w:rPr>
        <w:t>students</w:t>
      </w:r>
      <w:proofErr w:type="gramEnd"/>
      <w:r w:rsidR="003C0082" w:rsidRPr="00500493">
        <w:rPr>
          <w:rFonts w:ascii="Times New Roman" w:hAnsi="Times New Roman" w:cs="Times New Roman"/>
          <w:sz w:val="24"/>
          <w:szCs w:val="24"/>
        </w:rPr>
        <w:t xml:space="preserve"> faculty and staff by providing a centralized platform the app facilitate seamless interaction </w:t>
      </w:r>
      <w:r w:rsidR="007E11C7" w:rsidRPr="00500493">
        <w:rPr>
          <w:rFonts w:ascii="Times New Roman" w:hAnsi="Times New Roman" w:cs="Times New Roman"/>
          <w:sz w:val="24"/>
          <w:szCs w:val="24"/>
        </w:rPr>
        <w:t>through messaging and video calling features additionally, it enables anonymous feedback promoting honesty and transparency in dialogue. Integration of AI technology further enhances productivity by assisting users in generating content efficiently. Ultimately the app seeks to foster a supportive and engaging campus environment by promoting communication collaboration and transparency.</w:t>
      </w:r>
    </w:p>
    <w:p w14:paraId="36FD70E4" w14:textId="2136E9FD" w:rsidR="00500493" w:rsidRPr="00324A75" w:rsidRDefault="00500493" w:rsidP="0076322D">
      <w:pPr>
        <w:rPr>
          <w:rFonts w:ascii="Times New Roman" w:hAnsi="Times New Roman" w:cs="Times New Roman"/>
        </w:rPr>
      </w:pPr>
      <w:r w:rsidRPr="00324A75">
        <w:rPr>
          <w:rFonts w:ascii="Times New Roman" w:hAnsi="Times New Roman" w:cs="Times New Roman"/>
          <w:noProof/>
        </w:rPr>
        <mc:AlternateContent>
          <mc:Choice Requires="wpg">
            <w:drawing>
              <wp:inline distT="0" distB="0" distL="0" distR="0" wp14:anchorId="52BB59D6" wp14:editId="627F7B2F">
                <wp:extent cx="5731510" cy="19685"/>
                <wp:effectExtent l="0" t="0" r="21590" b="18415"/>
                <wp:docPr id="442304326" name="Group 44230432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35483415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932971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5321832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96673071"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0823452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37486741"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23713024"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35737552"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80693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57F18A4" id="Group 44230432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&#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57DB4C91" w14:textId="79243E9C" w:rsidR="007E11C7" w:rsidRDefault="007E11C7" w:rsidP="0076322D">
      <w:pPr>
        <w:rPr>
          <w:rFonts w:ascii="Times New Roman" w:hAnsi="Times New Roman" w:cs="Times New Roman"/>
          <w:b/>
          <w:bCs/>
          <w:sz w:val="32"/>
          <w:szCs w:val="32"/>
        </w:rPr>
      </w:pPr>
      <w:r w:rsidRPr="00500493">
        <w:rPr>
          <w:rFonts w:ascii="Times New Roman" w:hAnsi="Times New Roman" w:cs="Times New Roman"/>
          <w:b/>
          <w:bCs/>
          <w:sz w:val="32"/>
          <w:szCs w:val="32"/>
        </w:rPr>
        <w:t>3.1.1 Sub-Systems</w:t>
      </w:r>
    </w:p>
    <w:p w14:paraId="62B11D81" w14:textId="77777777" w:rsidR="00500493" w:rsidRPr="00500493" w:rsidRDefault="00500493" w:rsidP="0076322D">
      <w:pPr>
        <w:rPr>
          <w:rFonts w:ascii="Times New Roman" w:hAnsi="Times New Roman" w:cs="Times New Roman"/>
          <w:b/>
          <w:bCs/>
          <w:sz w:val="32"/>
          <w:szCs w:val="32"/>
        </w:rPr>
      </w:pPr>
    </w:p>
    <w:p w14:paraId="7CBDC9B1" w14:textId="762231C0" w:rsidR="007E11C7" w:rsidRPr="00500493" w:rsidRDefault="007E11C7" w:rsidP="0076322D">
      <w:pPr>
        <w:rPr>
          <w:rFonts w:ascii="Times New Roman" w:hAnsi="Times New Roman" w:cs="Times New Roman"/>
          <w:b/>
          <w:bCs/>
          <w:sz w:val="28"/>
          <w:szCs w:val="28"/>
        </w:rPr>
      </w:pPr>
      <w:r w:rsidRPr="00500493">
        <w:rPr>
          <w:rFonts w:ascii="Times New Roman" w:hAnsi="Times New Roman" w:cs="Times New Roman"/>
          <w:b/>
          <w:bCs/>
          <w:sz w:val="28"/>
          <w:szCs w:val="28"/>
        </w:rPr>
        <w:t>I. Login/Registration</w:t>
      </w:r>
    </w:p>
    <w:p w14:paraId="5FEFF57E" w14:textId="62ADD5A8" w:rsidR="007E11C7" w:rsidRPr="00500493" w:rsidRDefault="007E11C7" w:rsidP="0076322D">
      <w:pPr>
        <w:rPr>
          <w:rFonts w:ascii="Times New Roman" w:hAnsi="Times New Roman" w:cs="Times New Roman"/>
          <w:sz w:val="24"/>
          <w:szCs w:val="24"/>
        </w:rPr>
      </w:pPr>
      <w:r w:rsidRPr="00500493">
        <w:rPr>
          <w:rFonts w:ascii="Times New Roman" w:hAnsi="Times New Roman" w:cs="Times New Roman"/>
          <w:sz w:val="24"/>
          <w:szCs w:val="24"/>
        </w:rPr>
        <w:t>a</w:t>
      </w:r>
      <w:r w:rsidR="00F84C20" w:rsidRPr="00500493">
        <w:rPr>
          <w:rFonts w:ascii="Times New Roman" w:hAnsi="Times New Roman" w:cs="Times New Roman"/>
          <w:sz w:val="24"/>
          <w:szCs w:val="24"/>
        </w:rPr>
        <w:t xml:space="preserve">. </w:t>
      </w:r>
      <w:r w:rsidRPr="00500493">
        <w:rPr>
          <w:rFonts w:ascii="Times New Roman" w:hAnsi="Times New Roman" w:cs="Times New Roman"/>
          <w:sz w:val="24"/>
          <w:szCs w:val="24"/>
        </w:rPr>
        <w:t>The users would have to register for the first time.</w:t>
      </w:r>
    </w:p>
    <w:p w14:paraId="6802D81C" w14:textId="215866F8" w:rsidR="007E11C7" w:rsidRPr="00500493" w:rsidRDefault="007E11C7" w:rsidP="0076322D">
      <w:pPr>
        <w:rPr>
          <w:rFonts w:ascii="Times New Roman" w:hAnsi="Times New Roman" w:cs="Times New Roman"/>
          <w:sz w:val="24"/>
          <w:szCs w:val="24"/>
        </w:rPr>
      </w:pPr>
      <w:r w:rsidRPr="00500493">
        <w:rPr>
          <w:rFonts w:ascii="Times New Roman" w:hAnsi="Times New Roman" w:cs="Times New Roman"/>
          <w:sz w:val="24"/>
          <w:szCs w:val="24"/>
        </w:rPr>
        <w:t xml:space="preserve">b. Once the user </w:t>
      </w:r>
      <w:proofErr w:type="gramStart"/>
      <w:r w:rsidRPr="00500493">
        <w:rPr>
          <w:rFonts w:ascii="Times New Roman" w:hAnsi="Times New Roman" w:cs="Times New Roman"/>
          <w:sz w:val="24"/>
          <w:szCs w:val="24"/>
        </w:rPr>
        <w:t>are</w:t>
      </w:r>
      <w:proofErr w:type="gramEnd"/>
      <w:r w:rsidRPr="00500493">
        <w:rPr>
          <w:rFonts w:ascii="Times New Roman" w:hAnsi="Times New Roman" w:cs="Times New Roman"/>
          <w:sz w:val="24"/>
          <w:szCs w:val="24"/>
        </w:rPr>
        <w:t xml:space="preserve"> registered successfully and authentication they can access the rest of the app.</w:t>
      </w:r>
    </w:p>
    <w:p w14:paraId="71E8ED7F" w14:textId="4AFA6903" w:rsidR="007E11C7" w:rsidRPr="00500493" w:rsidRDefault="007E11C7" w:rsidP="0076322D">
      <w:pPr>
        <w:rPr>
          <w:rFonts w:ascii="Times New Roman" w:hAnsi="Times New Roman" w:cs="Times New Roman"/>
          <w:sz w:val="24"/>
          <w:szCs w:val="24"/>
        </w:rPr>
      </w:pPr>
      <w:r w:rsidRPr="00500493">
        <w:rPr>
          <w:rFonts w:ascii="Times New Roman" w:hAnsi="Times New Roman" w:cs="Times New Roman"/>
          <w:sz w:val="24"/>
          <w:szCs w:val="24"/>
        </w:rPr>
        <w:t xml:space="preserve">c. Once logged </w:t>
      </w:r>
      <w:proofErr w:type="gramStart"/>
      <w:r w:rsidRPr="00500493">
        <w:rPr>
          <w:rFonts w:ascii="Times New Roman" w:hAnsi="Times New Roman" w:cs="Times New Roman"/>
          <w:sz w:val="24"/>
          <w:szCs w:val="24"/>
        </w:rPr>
        <w:t>In</w:t>
      </w:r>
      <w:proofErr w:type="gramEnd"/>
      <w:r w:rsidRPr="00500493">
        <w:rPr>
          <w:rFonts w:ascii="Times New Roman" w:hAnsi="Times New Roman" w:cs="Times New Roman"/>
          <w:sz w:val="24"/>
          <w:szCs w:val="24"/>
        </w:rPr>
        <w:t xml:space="preserve"> the user don’t need to log in every time they wish to use the app i.e. they remains logged in unless they explic</w:t>
      </w:r>
      <w:r w:rsidR="00F84C20" w:rsidRPr="00500493">
        <w:rPr>
          <w:rFonts w:ascii="Times New Roman" w:hAnsi="Times New Roman" w:cs="Times New Roman"/>
          <w:sz w:val="24"/>
          <w:szCs w:val="24"/>
        </w:rPr>
        <w:t>itly log out.</w:t>
      </w:r>
    </w:p>
    <w:p w14:paraId="223EA25F" w14:textId="1718C0C1" w:rsidR="00500493" w:rsidRPr="00500493" w:rsidRDefault="00500493" w:rsidP="0076322D">
      <w:pPr>
        <w:rPr>
          <w:rFonts w:ascii="Times New Roman" w:hAnsi="Times New Roman" w:cs="Times New Roman"/>
          <w:sz w:val="24"/>
          <w:szCs w:val="24"/>
        </w:rPr>
      </w:pPr>
    </w:p>
    <w:p w14:paraId="006B26BC" w14:textId="28ED1A03" w:rsidR="00F84C20" w:rsidRPr="00500493" w:rsidRDefault="00F84C20" w:rsidP="0076322D">
      <w:pPr>
        <w:rPr>
          <w:rFonts w:ascii="Times New Roman" w:hAnsi="Times New Roman" w:cs="Times New Roman"/>
          <w:b/>
          <w:bCs/>
          <w:sz w:val="28"/>
          <w:szCs w:val="28"/>
        </w:rPr>
      </w:pPr>
      <w:r w:rsidRPr="00500493">
        <w:rPr>
          <w:rFonts w:ascii="Times New Roman" w:hAnsi="Times New Roman" w:cs="Times New Roman"/>
          <w:b/>
          <w:bCs/>
          <w:sz w:val="28"/>
          <w:szCs w:val="28"/>
        </w:rPr>
        <w:t>II. Profile Management</w:t>
      </w:r>
    </w:p>
    <w:p w14:paraId="7AC597DB" w14:textId="4A65A98E" w:rsidR="00F84C20" w:rsidRDefault="00F84C20" w:rsidP="00F84C20">
      <w:pPr>
        <w:pStyle w:val="ListParagraph"/>
        <w:numPr>
          <w:ilvl w:val="0"/>
          <w:numId w:val="4"/>
        </w:numPr>
        <w:rPr>
          <w:rFonts w:ascii="Times New Roman" w:hAnsi="Times New Roman" w:cs="Times New Roman"/>
          <w:sz w:val="24"/>
          <w:szCs w:val="24"/>
        </w:rPr>
      </w:pPr>
      <w:r w:rsidRPr="00500493">
        <w:rPr>
          <w:rFonts w:ascii="Times New Roman" w:hAnsi="Times New Roman" w:cs="Times New Roman"/>
          <w:sz w:val="24"/>
          <w:szCs w:val="24"/>
        </w:rPr>
        <w:t>The users can view their information and also edit it.</w:t>
      </w:r>
    </w:p>
    <w:p w14:paraId="595C0E28" w14:textId="560B3604" w:rsidR="00500493" w:rsidRPr="00500493" w:rsidRDefault="00500493" w:rsidP="00500493">
      <w:pPr>
        <w:rPr>
          <w:rFonts w:ascii="Times New Roman" w:hAnsi="Times New Roman" w:cs="Times New Roman"/>
          <w:sz w:val="24"/>
          <w:szCs w:val="24"/>
        </w:rPr>
      </w:pPr>
    </w:p>
    <w:p w14:paraId="14C3A380" w14:textId="5028EAEE" w:rsidR="00F84C20" w:rsidRPr="00500493" w:rsidRDefault="00F84C20" w:rsidP="00F84C20">
      <w:pPr>
        <w:rPr>
          <w:rFonts w:ascii="Times New Roman" w:hAnsi="Times New Roman" w:cs="Times New Roman"/>
          <w:b/>
          <w:bCs/>
          <w:sz w:val="28"/>
          <w:szCs w:val="28"/>
        </w:rPr>
      </w:pPr>
      <w:r w:rsidRPr="00500493">
        <w:rPr>
          <w:rFonts w:ascii="Times New Roman" w:hAnsi="Times New Roman" w:cs="Times New Roman"/>
          <w:b/>
          <w:bCs/>
          <w:sz w:val="28"/>
          <w:szCs w:val="28"/>
        </w:rPr>
        <w:t>III. Share Post/Blogs</w:t>
      </w:r>
    </w:p>
    <w:p w14:paraId="4DD3E488" w14:textId="52CA99B2" w:rsidR="00F84C20" w:rsidRPr="00500493" w:rsidRDefault="00F84C20" w:rsidP="00F84C20">
      <w:pPr>
        <w:pStyle w:val="ListParagraph"/>
        <w:numPr>
          <w:ilvl w:val="0"/>
          <w:numId w:val="5"/>
        </w:numPr>
        <w:rPr>
          <w:rFonts w:ascii="Times New Roman" w:hAnsi="Times New Roman" w:cs="Times New Roman"/>
          <w:sz w:val="24"/>
          <w:szCs w:val="24"/>
        </w:rPr>
      </w:pPr>
      <w:r w:rsidRPr="00500493">
        <w:rPr>
          <w:rFonts w:ascii="Times New Roman" w:hAnsi="Times New Roman" w:cs="Times New Roman"/>
          <w:sz w:val="24"/>
          <w:szCs w:val="24"/>
        </w:rPr>
        <w:t>Campus Connect app lets you instantly share your blogs with peers sparking instant engagement</w:t>
      </w:r>
    </w:p>
    <w:p w14:paraId="30CC6C6C" w14:textId="18DC651A" w:rsidR="00F84C20" w:rsidRDefault="00F84C20" w:rsidP="00F84C20">
      <w:pPr>
        <w:pStyle w:val="ListParagraph"/>
        <w:numPr>
          <w:ilvl w:val="0"/>
          <w:numId w:val="5"/>
        </w:numPr>
        <w:rPr>
          <w:rFonts w:ascii="Times New Roman" w:hAnsi="Times New Roman" w:cs="Times New Roman"/>
          <w:sz w:val="24"/>
          <w:szCs w:val="24"/>
        </w:rPr>
      </w:pPr>
      <w:r w:rsidRPr="00500493">
        <w:rPr>
          <w:rFonts w:ascii="Times New Roman" w:hAnsi="Times New Roman" w:cs="Times New Roman"/>
          <w:sz w:val="24"/>
          <w:szCs w:val="24"/>
        </w:rPr>
        <w:t>With a simple interface posting on campus connect is a breeze enable seamless sharing of your ideas.</w:t>
      </w:r>
    </w:p>
    <w:p w14:paraId="58D9ADF9" w14:textId="07240B9A" w:rsidR="00500493" w:rsidRPr="00500493" w:rsidRDefault="00500493" w:rsidP="00500493">
      <w:pPr>
        <w:rPr>
          <w:rFonts w:ascii="Times New Roman" w:hAnsi="Times New Roman" w:cs="Times New Roman"/>
          <w:sz w:val="24"/>
          <w:szCs w:val="24"/>
        </w:rPr>
      </w:pPr>
    </w:p>
    <w:p w14:paraId="013AC82E" w14:textId="7D4D2E55" w:rsidR="00F84C20" w:rsidRPr="00500493" w:rsidRDefault="00F84C20" w:rsidP="00F84C20">
      <w:pPr>
        <w:rPr>
          <w:rFonts w:ascii="Times New Roman" w:hAnsi="Times New Roman" w:cs="Times New Roman"/>
          <w:b/>
          <w:bCs/>
          <w:sz w:val="28"/>
          <w:szCs w:val="28"/>
        </w:rPr>
      </w:pPr>
      <w:r w:rsidRPr="00500493">
        <w:rPr>
          <w:rFonts w:ascii="Times New Roman" w:hAnsi="Times New Roman" w:cs="Times New Roman"/>
          <w:b/>
          <w:bCs/>
          <w:sz w:val="28"/>
          <w:szCs w:val="28"/>
        </w:rPr>
        <w:t>IV. Engage with blogs (Like and Comments)</w:t>
      </w:r>
    </w:p>
    <w:p w14:paraId="76075864" w14:textId="02C6CF3B" w:rsidR="00CE1CC5" w:rsidRPr="00500493" w:rsidRDefault="00F84C20" w:rsidP="00CE1CC5">
      <w:pPr>
        <w:pStyle w:val="ListParagraph"/>
        <w:numPr>
          <w:ilvl w:val="0"/>
          <w:numId w:val="6"/>
        </w:numPr>
        <w:rPr>
          <w:rFonts w:ascii="Times New Roman" w:hAnsi="Times New Roman" w:cs="Times New Roman"/>
          <w:sz w:val="24"/>
          <w:szCs w:val="24"/>
        </w:rPr>
      </w:pPr>
      <w:r w:rsidRPr="00500493">
        <w:rPr>
          <w:rFonts w:ascii="Times New Roman" w:hAnsi="Times New Roman" w:cs="Times New Roman"/>
          <w:sz w:val="24"/>
          <w:szCs w:val="24"/>
        </w:rPr>
        <w:t xml:space="preserve">Users can interact with blogs by liking and commenting </w:t>
      </w:r>
      <w:r w:rsidR="00CE1CC5" w:rsidRPr="00500493">
        <w:rPr>
          <w:rFonts w:ascii="Times New Roman" w:hAnsi="Times New Roman" w:cs="Times New Roman"/>
          <w:sz w:val="24"/>
          <w:szCs w:val="24"/>
        </w:rPr>
        <w:t>fostering dynamic discussion.</w:t>
      </w:r>
    </w:p>
    <w:p w14:paraId="077F06F2" w14:textId="0DF26AEB" w:rsidR="00CE1CC5" w:rsidRDefault="00CE1CC5" w:rsidP="00CE1CC5">
      <w:pPr>
        <w:pStyle w:val="ListParagraph"/>
        <w:numPr>
          <w:ilvl w:val="0"/>
          <w:numId w:val="6"/>
        </w:numPr>
        <w:rPr>
          <w:rFonts w:ascii="Times New Roman" w:hAnsi="Times New Roman" w:cs="Times New Roman"/>
          <w:sz w:val="24"/>
          <w:szCs w:val="24"/>
        </w:rPr>
      </w:pPr>
      <w:r w:rsidRPr="00500493">
        <w:rPr>
          <w:rFonts w:ascii="Times New Roman" w:hAnsi="Times New Roman" w:cs="Times New Roman"/>
          <w:sz w:val="24"/>
          <w:szCs w:val="24"/>
        </w:rPr>
        <w:t>Express your view with just click or a comment making feedback easy and immediate.</w:t>
      </w:r>
    </w:p>
    <w:p w14:paraId="532A6789" w14:textId="0CDDC5C0" w:rsidR="00500493" w:rsidRPr="00500493" w:rsidRDefault="00500493" w:rsidP="00500493">
      <w:pPr>
        <w:rPr>
          <w:rFonts w:ascii="Times New Roman" w:hAnsi="Times New Roman" w:cs="Times New Roman"/>
          <w:sz w:val="24"/>
          <w:szCs w:val="24"/>
        </w:rPr>
      </w:pPr>
    </w:p>
    <w:p w14:paraId="0FD2E414" w14:textId="12609D0E" w:rsidR="00CE1CC5" w:rsidRPr="00500493" w:rsidRDefault="00CE1CC5" w:rsidP="00CE1CC5">
      <w:pPr>
        <w:rPr>
          <w:rFonts w:ascii="Times New Roman" w:hAnsi="Times New Roman" w:cs="Times New Roman"/>
          <w:b/>
          <w:bCs/>
          <w:sz w:val="28"/>
          <w:szCs w:val="28"/>
        </w:rPr>
      </w:pPr>
      <w:r w:rsidRPr="00500493">
        <w:rPr>
          <w:rFonts w:ascii="Times New Roman" w:hAnsi="Times New Roman" w:cs="Times New Roman"/>
          <w:b/>
          <w:bCs/>
          <w:sz w:val="28"/>
          <w:szCs w:val="28"/>
        </w:rPr>
        <w:t>V. Communication(messaging)</w:t>
      </w:r>
    </w:p>
    <w:p w14:paraId="1C5DB060" w14:textId="7DF6F8A4" w:rsidR="00CE1CC5" w:rsidRPr="00500493" w:rsidRDefault="00CE1CC5" w:rsidP="00CE1CC5">
      <w:pPr>
        <w:rPr>
          <w:rFonts w:ascii="Times New Roman" w:hAnsi="Times New Roman" w:cs="Times New Roman"/>
          <w:sz w:val="24"/>
          <w:szCs w:val="24"/>
        </w:rPr>
      </w:pPr>
      <w:r w:rsidRPr="00500493">
        <w:rPr>
          <w:rFonts w:ascii="Times New Roman" w:hAnsi="Times New Roman" w:cs="Times New Roman"/>
          <w:sz w:val="24"/>
          <w:szCs w:val="24"/>
        </w:rPr>
        <w:t xml:space="preserve">        a.  Chat one-on-on or in groups for discussion and collaboration.</w:t>
      </w:r>
    </w:p>
    <w:p w14:paraId="4E875621" w14:textId="1FAB008E" w:rsidR="00CE1CC5" w:rsidRPr="00500493" w:rsidRDefault="00CE1CC5" w:rsidP="00CE1CC5">
      <w:pPr>
        <w:rPr>
          <w:rFonts w:ascii="Times New Roman" w:hAnsi="Times New Roman" w:cs="Times New Roman"/>
          <w:sz w:val="24"/>
          <w:szCs w:val="24"/>
        </w:rPr>
      </w:pPr>
      <w:r w:rsidRPr="00500493">
        <w:rPr>
          <w:rFonts w:ascii="Times New Roman" w:hAnsi="Times New Roman" w:cs="Times New Roman"/>
          <w:sz w:val="24"/>
          <w:szCs w:val="24"/>
        </w:rPr>
        <w:t xml:space="preserve">        b.  Share images videos and documents within conversation.</w:t>
      </w:r>
    </w:p>
    <w:p w14:paraId="207EA8DF" w14:textId="1D4BD762" w:rsidR="00CE1CC5" w:rsidRDefault="00CE1CC5" w:rsidP="00CE1CC5">
      <w:pPr>
        <w:rPr>
          <w:rFonts w:ascii="Times New Roman" w:hAnsi="Times New Roman" w:cs="Times New Roman"/>
          <w:sz w:val="24"/>
          <w:szCs w:val="24"/>
        </w:rPr>
      </w:pPr>
      <w:r w:rsidRPr="00500493">
        <w:rPr>
          <w:rFonts w:ascii="Times New Roman" w:hAnsi="Times New Roman" w:cs="Times New Roman"/>
          <w:sz w:val="24"/>
          <w:szCs w:val="24"/>
        </w:rPr>
        <w:t xml:space="preserve">        c. Using search functionality you can easily find past conversation and information.</w:t>
      </w:r>
    </w:p>
    <w:p w14:paraId="5B2CB24F" w14:textId="32F81012" w:rsidR="00500493" w:rsidRPr="00500493" w:rsidRDefault="00500493" w:rsidP="00CE1CC5">
      <w:pPr>
        <w:rPr>
          <w:rFonts w:ascii="Times New Roman" w:hAnsi="Times New Roman" w:cs="Times New Roman"/>
          <w:sz w:val="24"/>
          <w:szCs w:val="24"/>
        </w:rPr>
      </w:pPr>
    </w:p>
    <w:p w14:paraId="6E06BF66" w14:textId="0AC7C1DE" w:rsidR="00CE1CC5" w:rsidRPr="00500493" w:rsidRDefault="00CE1CC5" w:rsidP="00CE1CC5">
      <w:pPr>
        <w:rPr>
          <w:rFonts w:ascii="Times New Roman" w:hAnsi="Times New Roman" w:cs="Times New Roman"/>
          <w:b/>
          <w:bCs/>
          <w:sz w:val="28"/>
          <w:szCs w:val="28"/>
        </w:rPr>
      </w:pPr>
      <w:r w:rsidRPr="00500493">
        <w:rPr>
          <w:rFonts w:ascii="Times New Roman" w:hAnsi="Times New Roman" w:cs="Times New Roman"/>
          <w:b/>
          <w:bCs/>
          <w:sz w:val="28"/>
          <w:szCs w:val="28"/>
        </w:rPr>
        <w:t>VI. View/Explore Blogs</w:t>
      </w:r>
    </w:p>
    <w:p w14:paraId="3C3BC60F" w14:textId="1AB87264" w:rsidR="00CE1CC5" w:rsidRPr="00500493" w:rsidRDefault="00CE1CC5" w:rsidP="00CE1CC5">
      <w:pPr>
        <w:pStyle w:val="ListParagraph"/>
        <w:numPr>
          <w:ilvl w:val="0"/>
          <w:numId w:val="7"/>
        </w:numPr>
        <w:rPr>
          <w:rFonts w:ascii="Times New Roman" w:hAnsi="Times New Roman" w:cs="Times New Roman"/>
          <w:sz w:val="24"/>
          <w:szCs w:val="24"/>
        </w:rPr>
      </w:pPr>
      <w:r w:rsidRPr="00500493">
        <w:rPr>
          <w:rFonts w:ascii="Times New Roman" w:hAnsi="Times New Roman" w:cs="Times New Roman"/>
          <w:sz w:val="24"/>
          <w:szCs w:val="24"/>
        </w:rPr>
        <w:t>Explore a diverse range of blogs</w:t>
      </w:r>
    </w:p>
    <w:p w14:paraId="7D991A91" w14:textId="5798BD52" w:rsidR="00500493" w:rsidRDefault="00CE1CC5" w:rsidP="00500493">
      <w:pPr>
        <w:pStyle w:val="ListParagraph"/>
        <w:numPr>
          <w:ilvl w:val="0"/>
          <w:numId w:val="7"/>
        </w:numPr>
        <w:rPr>
          <w:rFonts w:ascii="Times New Roman" w:hAnsi="Times New Roman" w:cs="Times New Roman"/>
          <w:sz w:val="24"/>
          <w:szCs w:val="24"/>
        </w:rPr>
      </w:pPr>
      <w:r w:rsidRPr="00500493">
        <w:rPr>
          <w:rFonts w:ascii="Times New Roman" w:hAnsi="Times New Roman" w:cs="Times New Roman"/>
          <w:sz w:val="24"/>
          <w:szCs w:val="24"/>
        </w:rPr>
        <w:t>Quickly find relevant blogs through search and filters.</w:t>
      </w:r>
    </w:p>
    <w:p w14:paraId="3C192C39" w14:textId="77777777" w:rsidR="00A7511B" w:rsidRPr="00A7511B" w:rsidRDefault="00A7511B" w:rsidP="00A7511B">
      <w:pPr>
        <w:pStyle w:val="ListParagraph"/>
        <w:rPr>
          <w:rFonts w:ascii="Times New Roman" w:hAnsi="Times New Roman" w:cs="Times New Roman"/>
          <w:sz w:val="24"/>
          <w:szCs w:val="24"/>
        </w:rPr>
      </w:pPr>
    </w:p>
    <w:p w14:paraId="417DD5F1" w14:textId="781A3F1F" w:rsidR="00CE1CC5" w:rsidRPr="00A7511B" w:rsidRDefault="00CE1CC5" w:rsidP="00CE1CC5">
      <w:pPr>
        <w:rPr>
          <w:rFonts w:ascii="Times New Roman" w:hAnsi="Times New Roman" w:cs="Times New Roman"/>
          <w:b/>
          <w:bCs/>
          <w:sz w:val="28"/>
          <w:szCs w:val="28"/>
        </w:rPr>
      </w:pPr>
      <w:r w:rsidRPr="00A7511B">
        <w:rPr>
          <w:rFonts w:ascii="Times New Roman" w:hAnsi="Times New Roman" w:cs="Times New Roman"/>
          <w:b/>
          <w:bCs/>
          <w:sz w:val="28"/>
          <w:szCs w:val="28"/>
        </w:rPr>
        <w:t>VII. AI Talk</w:t>
      </w:r>
    </w:p>
    <w:p w14:paraId="3A1911F3" w14:textId="2B4F2943" w:rsidR="00CE1CC5" w:rsidRPr="00500493" w:rsidRDefault="00CE1CC5" w:rsidP="00CE1CC5">
      <w:pPr>
        <w:pStyle w:val="ListParagraph"/>
        <w:numPr>
          <w:ilvl w:val="0"/>
          <w:numId w:val="8"/>
        </w:numPr>
        <w:rPr>
          <w:rFonts w:ascii="Times New Roman" w:hAnsi="Times New Roman" w:cs="Times New Roman"/>
          <w:sz w:val="24"/>
          <w:szCs w:val="24"/>
        </w:rPr>
      </w:pPr>
      <w:r w:rsidRPr="00500493">
        <w:rPr>
          <w:rFonts w:ascii="Times New Roman" w:hAnsi="Times New Roman" w:cs="Times New Roman"/>
          <w:sz w:val="24"/>
          <w:szCs w:val="24"/>
        </w:rPr>
        <w:t>Explore a diverse range of blogs</w:t>
      </w:r>
    </w:p>
    <w:p w14:paraId="6215F677" w14:textId="4927E2C0" w:rsidR="00CE1CC5" w:rsidRDefault="00CE1CC5" w:rsidP="00CE1CC5">
      <w:pPr>
        <w:pStyle w:val="ListParagraph"/>
        <w:numPr>
          <w:ilvl w:val="0"/>
          <w:numId w:val="8"/>
        </w:numPr>
        <w:rPr>
          <w:rFonts w:ascii="Times New Roman" w:hAnsi="Times New Roman" w:cs="Times New Roman"/>
          <w:sz w:val="24"/>
          <w:szCs w:val="24"/>
        </w:rPr>
      </w:pPr>
      <w:r w:rsidRPr="00500493">
        <w:rPr>
          <w:rFonts w:ascii="Times New Roman" w:hAnsi="Times New Roman" w:cs="Times New Roman"/>
          <w:sz w:val="24"/>
          <w:szCs w:val="24"/>
        </w:rPr>
        <w:t>Quickly find relevant blogs through search and filters.</w:t>
      </w:r>
    </w:p>
    <w:p w14:paraId="3C6C3B5E" w14:textId="77777777" w:rsidR="00A7511B" w:rsidRPr="00500493" w:rsidRDefault="00A7511B" w:rsidP="00A7511B">
      <w:pPr>
        <w:pStyle w:val="ListParagraph"/>
        <w:rPr>
          <w:rFonts w:ascii="Times New Roman" w:hAnsi="Times New Roman" w:cs="Times New Roman"/>
          <w:sz w:val="24"/>
          <w:szCs w:val="24"/>
        </w:rPr>
      </w:pPr>
    </w:p>
    <w:p w14:paraId="2762A364" w14:textId="0672DCD6" w:rsidR="00CE1CC5" w:rsidRPr="00A7511B" w:rsidRDefault="00CE1CC5" w:rsidP="00CE1CC5">
      <w:pPr>
        <w:rPr>
          <w:rFonts w:ascii="Times New Roman" w:hAnsi="Times New Roman" w:cs="Times New Roman"/>
          <w:b/>
          <w:bCs/>
          <w:sz w:val="28"/>
          <w:szCs w:val="28"/>
        </w:rPr>
      </w:pPr>
      <w:r w:rsidRPr="00A7511B">
        <w:rPr>
          <w:rFonts w:ascii="Times New Roman" w:hAnsi="Times New Roman" w:cs="Times New Roman"/>
          <w:b/>
          <w:bCs/>
          <w:sz w:val="28"/>
          <w:szCs w:val="28"/>
        </w:rPr>
        <w:t>VIII. Anonymous Messaging</w:t>
      </w:r>
    </w:p>
    <w:p w14:paraId="1E06BBFA" w14:textId="43EAF7C3" w:rsidR="00CE1CC5" w:rsidRPr="00500493" w:rsidRDefault="00CE1CC5" w:rsidP="00CE1CC5">
      <w:pPr>
        <w:pStyle w:val="ListParagraph"/>
        <w:numPr>
          <w:ilvl w:val="0"/>
          <w:numId w:val="9"/>
        </w:numPr>
        <w:rPr>
          <w:rFonts w:ascii="Times New Roman" w:hAnsi="Times New Roman" w:cs="Times New Roman"/>
          <w:sz w:val="24"/>
          <w:szCs w:val="24"/>
        </w:rPr>
      </w:pPr>
      <w:r w:rsidRPr="00500493">
        <w:rPr>
          <w:rFonts w:ascii="Times New Roman" w:hAnsi="Times New Roman" w:cs="Times New Roman"/>
          <w:sz w:val="24"/>
          <w:szCs w:val="24"/>
        </w:rPr>
        <w:t>Send message without revealing your identity.</w:t>
      </w:r>
    </w:p>
    <w:p w14:paraId="337DA6BA" w14:textId="7C589C35" w:rsidR="00CE1CC5" w:rsidRPr="00500493" w:rsidRDefault="00CE1CC5" w:rsidP="00CE1CC5">
      <w:pPr>
        <w:pStyle w:val="ListParagraph"/>
        <w:numPr>
          <w:ilvl w:val="0"/>
          <w:numId w:val="9"/>
        </w:numPr>
        <w:rPr>
          <w:rFonts w:ascii="Times New Roman" w:hAnsi="Times New Roman" w:cs="Times New Roman"/>
          <w:sz w:val="24"/>
          <w:szCs w:val="24"/>
        </w:rPr>
      </w:pPr>
      <w:r w:rsidRPr="00500493">
        <w:rPr>
          <w:rFonts w:ascii="Times New Roman" w:hAnsi="Times New Roman" w:cs="Times New Roman"/>
          <w:sz w:val="24"/>
          <w:szCs w:val="24"/>
        </w:rPr>
        <w:t>Encourage honest communication and ensure privacy and safety.</w:t>
      </w:r>
    </w:p>
    <w:p w14:paraId="6070FF02" w14:textId="2CC248A5" w:rsidR="00CE1CC5" w:rsidRPr="00500493" w:rsidRDefault="00A7511B" w:rsidP="00CE1CC5">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3469B5CA" wp14:editId="573D088C">
                <wp:extent cx="5731510" cy="19685"/>
                <wp:effectExtent l="0" t="0" r="21590" b="18415"/>
                <wp:docPr id="2073643410" name="Group 207364341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7806399"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692830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35084682"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2474166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5790894"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5772153"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75914584"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12852793"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7270004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BBEF09A" id="Group 207364341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&#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6D5B2900" w14:textId="40AAFFFC" w:rsidR="00CE1CC5" w:rsidRDefault="00CE1CC5" w:rsidP="00CE1CC5">
      <w:pPr>
        <w:rPr>
          <w:rFonts w:ascii="Times New Roman" w:hAnsi="Times New Roman" w:cs="Times New Roman"/>
          <w:b/>
          <w:bCs/>
          <w:sz w:val="32"/>
          <w:szCs w:val="32"/>
        </w:rPr>
      </w:pPr>
      <w:r w:rsidRPr="00A7511B">
        <w:rPr>
          <w:rFonts w:ascii="Times New Roman" w:hAnsi="Times New Roman" w:cs="Times New Roman"/>
          <w:b/>
          <w:bCs/>
          <w:sz w:val="32"/>
          <w:szCs w:val="32"/>
        </w:rPr>
        <w:t>3.2    Requirement Specification</w:t>
      </w:r>
    </w:p>
    <w:p w14:paraId="7C0ACCD4" w14:textId="77777777" w:rsidR="00636114" w:rsidRPr="00A7511B" w:rsidRDefault="00636114" w:rsidP="00CE1CC5">
      <w:pPr>
        <w:rPr>
          <w:rFonts w:ascii="Times New Roman" w:hAnsi="Times New Roman" w:cs="Times New Roman"/>
          <w:b/>
          <w:bCs/>
          <w:sz w:val="32"/>
          <w:szCs w:val="32"/>
        </w:rPr>
      </w:pPr>
    </w:p>
    <w:p w14:paraId="43D0B8F7" w14:textId="38B6FF5B" w:rsidR="00CE1CC5" w:rsidRPr="00A7511B" w:rsidRDefault="00CE1CC5" w:rsidP="00CE1CC5">
      <w:pPr>
        <w:rPr>
          <w:rFonts w:ascii="Times New Roman" w:hAnsi="Times New Roman" w:cs="Times New Roman"/>
          <w:b/>
          <w:bCs/>
          <w:sz w:val="28"/>
          <w:szCs w:val="28"/>
        </w:rPr>
      </w:pPr>
      <w:r w:rsidRPr="00A7511B">
        <w:rPr>
          <w:rFonts w:ascii="Times New Roman" w:hAnsi="Times New Roman" w:cs="Times New Roman"/>
          <w:b/>
          <w:bCs/>
          <w:sz w:val="28"/>
          <w:szCs w:val="28"/>
        </w:rPr>
        <w:t>3.2.1.</w:t>
      </w:r>
      <w:r w:rsidRPr="00A7511B">
        <w:rPr>
          <w:rFonts w:ascii="Times New Roman" w:hAnsi="Times New Roman" w:cs="Times New Roman"/>
          <w:b/>
          <w:bCs/>
          <w:sz w:val="28"/>
          <w:szCs w:val="28"/>
        </w:rPr>
        <w:tab/>
        <w:t>Requirement Gathering</w:t>
      </w:r>
    </w:p>
    <w:p w14:paraId="41F17137" w14:textId="6E6D96EF" w:rsidR="00CE1CC5" w:rsidRPr="00500493" w:rsidRDefault="00CE1CC5" w:rsidP="00CE1CC5">
      <w:pPr>
        <w:rPr>
          <w:rFonts w:ascii="Times New Roman" w:hAnsi="Times New Roman" w:cs="Times New Roman"/>
          <w:sz w:val="24"/>
          <w:szCs w:val="24"/>
        </w:rPr>
      </w:pPr>
      <w:r w:rsidRPr="00500493">
        <w:rPr>
          <w:rFonts w:ascii="Times New Roman" w:hAnsi="Times New Roman" w:cs="Times New Roman"/>
          <w:sz w:val="24"/>
          <w:szCs w:val="24"/>
        </w:rPr>
        <w:t xml:space="preserve">The various ways to gather requirements </w:t>
      </w:r>
      <w:proofErr w:type="gramStart"/>
      <w:r w:rsidRPr="00500493">
        <w:rPr>
          <w:rFonts w:ascii="Times New Roman" w:hAnsi="Times New Roman" w:cs="Times New Roman"/>
          <w:sz w:val="24"/>
          <w:szCs w:val="24"/>
        </w:rPr>
        <w:t>are:-</w:t>
      </w:r>
      <w:proofErr w:type="gramEnd"/>
    </w:p>
    <w:p w14:paraId="5CE8CB3F" w14:textId="03001AC7" w:rsidR="00CE1CC5" w:rsidRPr="00636114" w:rsidRDefault="00F2193C" w:rsidP="00F2193C">
      <w:pPr>
        <w:pStyle w:val="ListParagraph"/>
        <w:numPr>
          <w:ilvl w:val="0"/>
          <w:numId w:val="10"/>
        </w:numPr>
        <w:rPr>
          <w:rFonts w:ascii="Times New Roman" w:hAnsi="Times New Roman" w:cs="Times New Roman"/>
          <w:b/>
          <w:bCs/>
          <w:sz w:val="26"/>
          <w:szCs w:val="26"/>
        </w:rPr>
      </w:pPr>
      <w:r w:rsidRPr="00636114">
        <w:rPr>
          <w:rFonts w:ascii="Times New Roman" w:hAnsi="Times New Roman" w:cs="Times New Roman"/>
          <w:b/>
          <w:bCs/>
          <w:sz w:val="26"/>
          <w:szCs w:val="26"/>
        </w:rPr>
        <w:t>Survey/Questionnaire</w:t>
      </w:r>
    </w:p>
    <w:p w14:paraId="4FC268C3" w14:textId="77777777" w:rsidR="00F2193C" w:rsidRPr="00500493" w:rsidRDefault="00F2193C" w:rsidP="00F2193C">
      <w:pPr>
        <w:pStyle w:val="ListParagraph"/>
        <w:rPr>
          <w:rFonts w:ascii="Times New Roman" w:hAnsi="Times New Roman" w:cs="Times New Roman"/>
          <w:sz w:val="24"/>
          <w:szCs w:val="24"/>
        </w:rPr>
      </w:pPr>
      <w:r w:rsidRPr="00500493">
        <w:rPr>
          <w:rFonts w:ascii="Times New Roman" w:hAnsi="Times New Roman" w:cs="Times New Roman"/>
          <w:sz w:val="24"/>
          <w:szCs w:val="24"/>
        </w:rPr>
        <w:t xml:space="preserve">Questionnaires and survey are basically a set of questions used to gather stakeholder input efficiency saving time by reaching multiple parties simultaneously. </w:t>
      </w:r>
      <w:proofErr w:type="gramStart"/>
      <w:r w:rsidRPr="00500493">
        <w:rPr>
          <w:rFonts w:ascii="Times New Roman" w:hAnsi="Times New Roman" w:cs="Times New Roman"/>
          <w:sz w:val="24"/>
          <w:szCs w:val="24"/>
        </w:rPr>
        <w:t>However</w:t>
      </w:r>
      <w:proofErr w:type="gramEnd"/>
      <w:r w:rsidRPr="00500493">
        <w:rPr>
          <w:rFonts w:ascii="Times New Roman" w:hAnsi="Times New Roman" w:cs="Times New Roman"/>
          <w:sz w:val="24"/>
          <w:szCs w:val="24"/>
        </w:rPr>
        <w:t xml:space="preserve"> they lack flexibility for adjusting or adding questions based on responses.</w:t>
      </w:r>
    </w:p>
    <w:p w14:paraId="4F174E99" w14:textId="77777777" w:rsidR="00F2193C" w:rsidRPr="00636114" w:rsidRDefault="00F2193C" w:rsidP="00F2193C">
      <w:pPr>
        <w:pStyle w:val="ListParagraph"/>
        <w:numPr>
          <w:ilvl w:val="0"/>
          <w:numId w:val="10"/>
        </w:numPr>
        <w:rPr>
          <w:rFonts w:ascii="Times New Roman" w:hAnsi="Times New Roman" w:cs="Times New Roman"/>
          <w:b/>
          <w:bCs/>
          <w:sz w:val="26"/>
          <w:szCs w:val="26"/>
        </w:rPr>
      </w:pPr>
      <w:r w:rsidRPr="00636114">
        <w:rPr>
          <w:rFonts w:ascii="Times New Roman" w:hAnsi="Times New Roman" w:cs="Times New Roman"/>
          <w:b/>
          <w:bCs/>
          <w:sz w:val="26"/>
          <w:szCs w:val="26"/>
        </w:rPr>
        <w:t>Interviews</w:t>
      </w:r>
    </w:p>
    <w:p w14:paraId="4D3F10E1" w14:textId="77777777" w:rsidR="00103B20" w:rsidRPr="00500493" w:rsidRDefault="00F2193C" w:rsidP="00F2193C">
      <w:pPr>
        <w:pStyle w:val="ListParagraph"/>
        <w:rPr>
          <w:rFonts w:ascii="Times New Roman" w:hAnsi="Times New Roman" w:cs="Times New Roman"/>
          <w:sz w:val="24"/>
          <w:szCs w:val="24"/>
        </w:rPr>
      </w:pPr>
      <w:r w:rsidRPr="00500493">
        <w:rPr>
          <w:rFonts w:ascii="Times New Roman" w:hAnsi="Times New Roman" w:cs="Times New Roman"/>
          <w:sz w:val="24"/>
          <w:szCs w:val="24"/>
        </w:rPr>
        <w:t>Interviews are usually conducted one-on-one interviews offers flexibility for follow-up questions facilitating detailed information gathering</w:t>
      </w:r>
      <w:r w:rsidR="00103B20" w:rsidRPr="00500493">
        <w:rPr>
          <w:rFonts w:ascii="Times New Roman" w:hAnsi="Times New Roman" w:cs="Times New Roman"/>
          <w:sz w:val="24"/>
          <w:szCs w:val="24"/>
        </w:rPr>
        <w:t xml:space="preserve">. </w:t>
      </w:r>
      <w:proofErr w:type="gramStart"/>
      <w:r w:rsidR="00103B20" w:rsidRPr="00500493">
        <w:rPr>
          <w:rFonts w:ascii="Times New Roman" w:hAnsi="Times New Roman" w:cs="Times New Roman"/>
          <w:sz w:val="24"/>
          <w:szCs w:val="24"/>
        </w:rPr>
        <w:t>However</w:t>
      </w:r>
      <w:proofErr w:type="gramEnd"/>
      <w:r w:rsidR="00103B20" w:rsidRPr="00500493">
        <w:rPr>
          <w:rFonts w:ascii="Times New Roman" w:hAnsi="Times New Roman" w:cs="Times New Roman"/>
          <w:sz w:val="24"/>
          <w:szCs w:val="24"/>
        </w:rPr>
        <w:t xml:space="preserve"> they can be time consuming and require interviews with deep system knowledge</w:t>
      </w:r>
    </w:p>
    <w:p w14:paraId="65FD6F71" w14:textId="77777777" w:rsidR="00103B20" w:rsidRPr="00636114" w:rsidRDefault="00103B20" w:rsidP="00103B20">
      <w:pPr>
        <w:pStyle w:val="ListParagraph"/>
        <w:numPr>
          <w:ilvl w:val="0"/>
          <w:numId w:val="10"/>
        </w:numPr>
        <w:rPr>
          <w:rFonts w:ascii="Times New Roman" w:hAnsi="Times New Roman" w:cs="Times New Roman"/>
          <w:b/>
          <w:bCs/>
          <w:sz w:val="26"/>
          <w:szCs w:val="26"/>
        </w:rPr>
      </w:pPr>
      <w:r w:rsidRPr="00636114">
        <w:rPr>
          <w:rFonts w:ascii="Times New Roman" w:hAnsi="Times New Roman" w:cs="Times New Roman"/>
          <w:b/>
          <w:bCs/>
          <w:sz w:val="26"/>
          <w:szCs w:val="26"/>
        </w:rPr>
        <w:t>Brainstorming</w:t>
      </w:r>
    </w:p>
    <w:p w14:paraId="29A332EB" w14:textId="427721F3" w:rsidR="00103B20" w:rsidRPr="00500493" w:rsidRDefault="00103B20" w:rsidP="00103B20">
      <w:pPr>
        <w:pStyle w:val="ListParagraph"/>
        <w:rPr>
          <w:rFonts w:ascii="Times New Roman" w:hAnsi="Times New Roman" w:cs="Times New Roman"/>
          <w:sz w:val="24"/>
          <w:szCs w:val="24"/>
        </w:rPr>
      </w:pPr>
      <w:r w:rsidRPr="00500493">
        <w:rPr>
          <w:rFonts w:ascii="Times New Roman" w:hAnsi="Times New Roman" w:cs="Times New Roman"/>
          <w:sz w:val="24"/>
          <w:szCs w:val="24"/>
        </w:rPr>
        <w:t>This method explores all system perspective considering various scenarios including what if situation and innovative ideas. It aims to break from conversions to gather detailed system requirements role-play further enhances understanding by simulating different roles and scenarios.</w:t>
      </w:r>
    </w:p>
    <w:p w14:paraId="49CC05CC" w14:textId="77777777" w:rsidR="00103B20" w:rsidRPr="00636114" w:rsidRDefault="00103B20" w:rsidP="00103B20">
      <w:pPr>
        <w:pStyle w:val="ListParagraph"/>
        <w:numPr>
          <w:ilvl w:val="0"/>
          <w:numId w:val="10"/>
        </w:numPr>
        <w:rPr>
          <w:rFonts w:ascii="Times New Roman" w:hAnsi="Times New Roman" w:cs="Times New Roman"/>
          <w:b/>
          <w:bCs/>
          <w:sz w:val="26"/>
          <w:szCs w:val="26"/>
        </w:rPr>
      </w:pPr>
      <w:r w:rsidRPr="00636114">
        <w:rPr>
          <w:rFonts w:ascii="Times New Roman" w:hAnsi="Times New Roman" w:cs="Times New Roman"/>
          <w:b/>
          <w:bCs/>
          <w:sz w:val="26"/>
          <w:szCs w:val="26"/>
        </w:rPr>
        <w:t xml:space="preserve">User Observations </w:t>
      </w:r>
    </w:p>
    <w:p w14:paraId="30E36A6D" w14:textId="0D7C3301" w:rsidR="00DD1499" w:rsidRPr="00500493" w:rsidRDefault="00103B20" w:rsidP="00103B20">
      <w:pPr>
        <w:pStyle w:val="ListParagraph"/>
        <w:rPr>
          <w:rFonts w:ascii="Times New Roman" w:hAnsi="Times New Roman" w:cs="Times New Roman"/>
          <w:sz w:val="24"/>
          <w:szCs w:val="24"/>
        </w:rPr>
      </w:pPr>
      <w:r w:rsidRPr="00500493">
        <w:rPr>
          <w:rFonts w:ascii="Times New Roman" w:hAnsi="Times New Roman" w:cs="Times New Roman"/>
          <w:sz w:val="24"/>
          <w:szCs w:val="24"/>
        </w:rPr>
        <w:t>User observations is one of the best way</w:t>
      </w:r>
      <w:r w:rsidR="0024218C" w:rsidRPr="00500493">
        <w:rPr>
          <w:rFonts w:ascii="Times New Roman" w:hAnsi="Times New Roman" w:cs="Times New Roman"/>
          <w:sz w:val="24"/>
          <w:szCs w:val="24"/>
        </w:rPr>
        <w:t>s</w:t>
      </w:r>
      <w:r w:rsidRPr="00500493">
        <w:rPr>
          <w:rFonts w:ascii="Times New Roman" w:hAnsi="Times New Roman" w:cs="Times New Roman"/>
          <w:sz w:val="24"/>
          <w:szCs w:val="24"/>
        </w:rPr>
        <w:t xml:space="preserve"> to fully understand and discover how people and technology in the current system operate and behave. It gives us a realistic idea of how things actually </w:t>
      </w:r>
      <w:proofErr w:type="gramStart"/>
      <w:r w:rsidRPr="00500493">
        <w:rPr>
          <w:rFonts w:ascii="Times New Roman" w:hAnsi="Times New Roman" w:cs="Times New Roman"/>
          <w:sz w:val="24"/>
          <w:szCs w:val="24"/>
        </w:rPr>
        <w:t>works</w:t>
      </w:r>
      <w:proofErr w:type="gramEnd"/>
      <w:r w:rsidRPr="00500493">
        <w:rPr>
          <w:rFonts w:ascii="Times New Roman" w:hAnsi="Times New Roman" w:cs="Times New Roman"/>
          <w:sz w:val="24"/>
          <w:szCs w:val="24"/>
        </w:rPr>
        <w:t xml:space="preserve"> It can be categorized into active and passive. Active observation takes place when the people being observed are questioned </w:t>
      </w:r>
      <w:r w:rsidR="00DD1499" w:rsidRPr="00500493">
        <w:rPr>
          <w:rFonts w:ascii="Times New Roman" w:hAnsi="Times New Roman" w:cs="Times New Roman"/>
          <w:sz w:val="24"/>
          <w:szCs w:val="24"/>
        </w:rPr>
        <w:t>about the action that they carry out to gain a better understanding of the process. Passive observations are better at getting feedback without any communication involved.</w:t>
      </w:r>
    </w:p>
    <w:p w14:paraId="27CF5705" w14:textId="77777777" w:rsidR="00DD1499" w:rsidRPr="00636114" w:rsidRDefault="00DD1499" w:rsidP="00DD1499">
      <w:pPr>
        <w:pStyle w:val="ListParagraph"/>
        <w:numPr>
          <w:ilvl w:val="0"/>
          <w:numId w:val="10"/>
        </w:numPr>
        <w:rPr>
          <w:rFonts w:ascii="Times New Roman" w:hAnsi="Times New Roman" w:cs="Times New Roman"/>
          <w:b/>
          <w:bCs/>
          <w:sz w:val="26"/>
          <w:szCs w:val="26"/>
        </w:rPr>
      </w:pPr>
      <w:r w:rsidRPr="00636114">
        <w:rPr>
          <w:rFonts w:ascii="Times New Roman" w:hAnsi="Times New Roman" w:cs="Times New Roman"/>
          <w:b/>
          <w:bCs/>
          <w:sz w:val="26"/>
          <w:szCs w:val="26"/>
        </w:rPr>
        <w:t>Prototyping</w:t>
      </w:r>
    </w:p>
    <w:p w14:paraId="046C18A2" w14:textId="77777777" w:rsidR="00DD1499" w:rsidRPr="00500493" w:rsidRDefault="00DD1499" w:rsidP="00DD1499">
      <w:pPr>
        <w:pStyle w:val="ListParagraph"/>
        <w:rPr>
          <w:rFonts w:ascii="Times New Roman" w:hAnsi="Times New Roman" w:cs="Times New Roman"/>
          <w:sz w:val="24"/>
          <w:szCs w:val="24"/>
        </w:rPr>
      </w:pPr>
      <w:r w:rsidRPr="00500493">
        <w:rPr>
          <w:rFonts w:ascii="Times New Roman" w:hAnsi="Times New Roman" w:cs="Times New Roman"/>
          <w:sz w:val="24"/>
          <w:szCs w:val="24"/>
        </w:rPr>
        <w:t>This method allows users to experience their system firsthand leading to continuous feedback and iterative improvement. Prototypes are reverse engineered to uncover requirements and stakeholder satisfaction.</w:t>
      </w:r>
    </w:p>
    <w:p w14:paraId="24494608" w14:textId="5BB051B9" w:rsidR="00DD1499" w:rsidRPr="00636114" w:rsidRDefault="00636114" w:rsidP="00636114">
      <w:pPr>
        <w:rPr>
          <w:rFonts w:ascii="Times New Roman" w:hAnsi="Times New Roman" w:cs="Times New Roman"/>
          <w:sz w:val="24"/>
          <w:szCs w:val="24"/>
        </w:rPr>
      </w:pPr>
      <w:r w:rsidRPr="00324A75">
        <w:rPr>
          <w:noProof/>
        </w:rPr>
        <mc:AlternateContent>
          <mc:Choice Requires="wpg">
            <w:drawing>
              <wp:inline distT="0" distB="0" distL="0" distR="0" wp14:anchorId="163C145B" wp14:editId="7E8183A6">
                <wp:extent cx="5731510" cy="19685"/>
                <wp:effectExtent l="0" t="0" r="21590" b="18415"/>
                <wp:docPr id="70908394" name="Group 7090839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3291848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98839100"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61411964"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1790636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2546293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97833498"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1208505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28907790"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0217283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474BA42" id="Group 7090839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6FF97314" w14:textId="5E8A0A2D" w:rsidR="00DD1499" w:rsidRPr="00636114" w:rsidRDefault="00DD1499" w:rsidP="00DD1499">
      <w:pPr>
        <w:rPr>
          <w:rFonts w:ascii="Times New Roman" w:hAnsi="Times New Roman" w:cs="Times New Roman"/>
          <w:b/>
          <w:bCs/>
          <w:i/>
          <w:iCs/>
          <w:sz w:val="28"/>
          <w:szCs w:val="28"/>
        </w:rPr>
      </w:pPr>
      <w:r w:rsidRPr="00636114">
        <w:rPr>
          <w:rFonts w:ascii="Times New Roman" w:hAnsi="Times New Roman" w:cs="Times New Roman"/>
          <w:b/>
          <w:bCs/>
          <w:i/>
          <w:iCs/>
          <w:sz w:val="28"/>
          <w:szCs w:val="28"/>
        </w:rPr>
        <w:t xml:space="preserve">Methods I used and </w:t>
      </w:r>
      <w:proofErr w:type="gramStart"/>
      <w:r w:rsidRPr="00636114">
        <w:rPr>
          <w:rFonts w:ascii="Times New Roman" w:hAnsi="Times New Roman" w:cs="Times New Roman"/>
          <w:b/>
          <w:bCs/>
          <w:i/>
          <w:iCs/>
          <w:sz w:val="28"/>
          <w:szCs w:val="28"/>
        </w:rPr>
        <w:t>Why</w:t>
      </w:r>
      <w:proofErr w:type="gramEnd"/>
      <w:r w:rsidRPr="00636114">
        <w:rPr>
          <w:rFonts w:ascii="Times New Roman" w:hAnsi="Times New Roman" w:cs="Times New Roman"/>
          <w:b/>
          <w:bCs/>
          <w:i/>
          <w:iCs/>
          <w:sz w:val="28"/>
          <w:szCs w:val="28"/>
        </w:rPr>
        <w:t>?</w:t>
      </w:r>
    </w:p>
    <w:p w14:paraId="776B883B" w14:textId="70BD7405" w:rsidR="00DD1499" w:rsidRPr="00500493" w:rsidRDefault="00DD1499" w:rsidP="00DD1499">
      <w:pPr>
        <w:rPr>
          <w:rFonts w:ascii="Times New Roman" w:hAnsi="Times New Roman" w:cs="Times New Roman"/>
          <w:sz w:val="24"/>
          <w:szCs w:val="24"/>
        </w:rPr>
      </w:pPr>
      <w:r w:rsidRPr="00500493">
        <w:rPr>
          <w:rFonts w:ascii="Times New Roman" w:hAnsi="Times New Roman" w:cs="Times New Roman"/>
          <w:sz w:val="24"/>
          <w:szCs w:val="24"/>
        </w:rPr>
        <w:t xml:space="preserve">I gathered input from college students using survey/questionnaires. We brainstormed to tackle problems and imagine scenarios. I used </w:t>
      </w:r>
      <w:proofErr w:type="gramStart"/>
      <w:r w:rsidRPr="00500493">
        <w:rPr>
          <w:rFonts w:ascii="Times New Roman" w:hAnsi="Times New Roman" w:cs="Times New Roman"/>
          <w:sz w:val="24"/>
          <w:szCs w:val="24"/>
        </w:rPr>
        <w:t>google</w:t>
      </w:r>
      <w:proofErr w:type="gramEnd"/>
      <w:r w:rsidRPr="00500493">
        <w:rPr>
          <w:rFonts w:ascii="Times New Roman" w:hAnsi="Times New Roman" w:cs="Times New Roman"/>
          <w:sz w:val="24"/>
          <w:szCs w:val="24"/>
        </w:rPr>
        <w:t xml:space="preserve"> form for the survey and conducted interviews to understand what students wanted the app to look like and what features it should have.</w:t>
      </w:r>
    </w:p>
    <w:p w14:paraId="3F9379B2" w14:textId="1F45E054" w:rsidR="00DD1499" w:rsidRPr="002D5E61" w:rsidRDefault="00DD1499" w:rsidP="00DD1499">
      <w:pPr>
        <w:rPr>
          <w:rFonts w:ascii="Times New Roman" w:hAnsi="Times New Roman" w:cs="Times New Roman"/>
          <w:sz w:val="28"/>
          <w:szCs w:val="28"/>
        </w:rPr>
      </w:pPr>
      <w:r w:rsidRPr="002D5E61">
        <w:rPr>
          <w:rFonts w:ascii="Times New Roman" w:hAnsi="Times New Roman" w:cs="Times New Roman"/>
          <w:sz w:val="28"/>
          <w:szCs w:val="28"/>
        </w:rPr>
        <w:t>The interview questions included:</w:t>
      </w:r>
    </w:p>
    <w:p w14:paraId="77FF833F" w14:textId="2910138D" w:rsidR="00DD1499" w:rsidRPr="002D5E61" w:rsidRDefault="00DD1499" w:rsidP="00DD1499">
      <w:pPr>
        <w:rPr>
          <w:rFonts w:ascii="Times New Roman" w:hAnsi="Times New Roman" w:cs="Times New Roman"/>
          <w:b/>
          <w:bCs/>
          <w:i/>
          <w:iCs/>
          <w:sz w:val="28"/>
          <w:szCs w:val="28"/>
        </w:rPr>
      </w:pPr>
      <w:r w:rsidRPr="002D5E61">
        <w:rPr>
          <w:rFonts w:ascii="Times New Roman" w:hAnsi="Times New Roman" w:cs="Times New Roman"/>
          <w:b/>
          <w:bCs/>
          <w:i/>
          <w:iCs/>
          <w:sz w:val="28"/>
          <w:szCs w:val="28"/>
        </w:rPr>
        <w:t>What features do they want in the app?</w:t>
      </w:r>
    </w:p>
    <w:p w14:paraId="469D9C08" w14:textId="2F18C8AC" w:rsidR="00DD1499" w:rsidRPr="00500493" w:rsidRDefault="00DD1499" w:rsidP="00DD1499">
      <w:pPr>
        <w:rPr>
          <w:rFonts w:ascii="Times New Roman" w:hAnsi="Times New Roman" w:cs="Times New Roman"/>
          <w:sz w:val="24"/>
          <w:szCs w:val="24"/>
        </w:rPr>
      </w:pPr>
      <w:r w:rsidRPr="00500493">
        <w:rPr>
          <w:rFonts w:ascii="Times New Roman" w:hAnsi="Times New Roman" w:cs="Times New Roman"/>
          <w:sz w:val="24"/>
          <w:szCs w:val="24"/>
        </w:rPr>
        <w:t>Based on interview with college students the key features they wants are:</w:t>
      </w:r>
    </w:p>
    <w:p w14:paraId="6702895A" w14:textId="12BD2A1A" w:rsidR="00DD1499" w:rsidRPr="00500493" w:rsidRDefault="00DD1499" w:rsidP="00DD1499">
      <w:pPr>
        <w:pStyle w:val="ListParagraph"/>
        <w:numPr>
          <w:ilvl w:val="0"/>
          <w:numId w:val="11"/>
        </w:numPr>
        <w:rPr>
          <w:rFonts w:ascii="Times New Roman" w:hAnsi="Times New Roman" w:cs="Times New Roman"/>
          <w:sz w:val="24"/>
          <w:szCs w:val="24"/>
        </w:rPr>
      </w:pPr>
      <w:r w:rsidRPr="00500493">
        <w:rPr>
          <w:rFonts w:ascii="Times New Roman" w:hAnsi="Times New Roman" w:cs="Times New Roman"/>
          <w:sz w:val="24"/>
          <w:szCs w:val="24"/>
        </w:rPr>
        <w:t>Easy user interface</w:t>
      </w:r>
    </w:p>
    <w:p w14:paraId="1D7D0852" w14:textId="08B7347A" w:rsidR="00DD1499" w:rsidRPr="00500493" w:rsidRDefault="00DD1499" w:rsidP="00DD1499">
      <w:pPr>
        <w:pStyle w:val="ListParagraph"/>
        <w:numPr>
          <w:ilvl w:val="0"/>
          <w:numId w:val="11"/>
        </w:numPr>
        <w:rPr>
          <w:rFonts w:ascii="Times New Roman" w:hAnsi="Times New Roman" w:cs="Times New Roman"/>
          <w:sz w:val="24"/>
          <w:szCs w:val="24"/>
        </w:rPr>
      </w:pPr>
      <w:r w:rsidRPr="00500493">
        <w:rPr>
          <w:rFonts w:ascii="Times New Roman" w:hAnsi="Times New Roman" w:cs="Times New Roman"/>
          <w:sz w:val="24"/>
          <w:szCs w:val="24"/>
        </w:rPr>
        <w:t>Allow sharing of images along with blogs</w:t>
      </w:r>
    </w:p>
    <w:p w14:paraId="491E2FAF" w14:textId="2512269D" w:rsidR="00DD1499" w:rsidRPr="00500493" w:rsidRDefault="00463AD3" w:rsidP="00DD1499">
      <w:pPr>
        <w:pStyle w:val="ListParagraph"/>
        <w:numPr>
          <w:ilvl w:val="0"/>
          <w:numId w:val="11"/>
        </w:numPr>
        <w:rPr>
          <w:rFonts w:ascii="Times New Roman" w:hAnsi="Times New Roman" w:cs="Times New Roman"/>
          <w:sz w:val="24"/>
          <w:szCs w:val="24"/>
        </w:rPr>
      </w:pPr>
      <w:r w:rsidRPr="00500493">
        <w:rPr>
          <w:rFonts w:ascii="Times New Roman" w:hAnsi="Times New Roman" w:cs="Times New Roman"/>
          <w:sz w:val="24"/>
          <w:szCs w:val="24"/>
        </w:rPr>
        <w:t>Enhanced communication tools</w:t>
      </w:r>
    </w:p>
    <w:p w14:paraId="33F3F299" w14:textId="1BDCC8D9" w:rsidR="00463AD3" w:rsidRPr="00500493" w:rsidRDefault="00463AD3" w:rsidP="00DD1499">
      <w:pPr>
        <w:pStyle w:val="ListParagraph"/>
        <w:numPr>
          <w:ilvl w:val="0"/>
          <w:numId w:val="11"/>
        </w:numPr>
        <w:rPr>
          <w:rFonts w:ascii="Times New Roman" w:hAnsi="Times New Roman" w:cs="Times New Roman"/>
          <w:sz w:val="24"/>
          <w:szCs w:val="24"/>
        </w:rPr>
      </w:pPr>
      <w:r w:rsidRPr="00500493">
        <w:rPr>
          <w:rFonts w:ascii="Times New Roman" w:hAnsi="Times New Roman" w:cs="Times New Roman"/>
          <w:sz w:val="24"/>
          <w:szCs w:val="24"/>
        </w:rPr>
        <w:t xml:space="preserve">Resource sharing section </w:t>
      </w:r>
    </w:p>
    <w:p w14:paraId="4901CA75" w14:textId="2C147A17" w:rsidR="00463AD3" w:rsidRDefault="00463AD3" w:rsidP="00DD1499">
      <w:pPr>
        <w:pStyle w:val="ListParagraph"/>
        <w:numPr>
          <w:ilvl w:val="0"/>
          <w:numId w:val="11"/>
        </w:numPr>
        <w:rPr>
          <w:rFonts w:ascii="Times New Roman" w:hAnsi="Times New Roman" w:cs="Times New Roman"/>
          <w:sz w:val="24"/>
          <w:szCs w:val="24"/>
        </w:rPr>
      </w:pPr>
      <w:r w:rsidRPr="00500493">
        <w:rPr>
          <w:rFonts w:ascii="Times New Roman" w:hAnsi="Times New Roman" w:cs="Times New Roman"/>
          <w:sz w:val="24"/>
          <w:szCs w:val="24"/>
        </w:rPr>
        <w:t>Capable of forming group of same interest peoples</w:t>
      </w:r>
    </w:p>
    <w:p w14:paraId="7D014AD5" w14:textId="77777777" w:rsidR="00315B94" w:rsidRPr="00500493" w:rsidRDefault="00315B94" w:rsidP="00315B94">
      <w:pPr>
        <w:pStyle w:val="ListParagraph"/>
        <w:rPr>
          <w:rFonts w:ascii="Times New Roman" w:hAnsi="Times New Roman" w:cs="Times New Roman"/>
          <w:sz w:val="24"/>
          <w:szCs w:val="24"/>
        </w:rPr>
      </w:pPr>
    </w:p>
    <w:p w14:paraId="7ED78F98" w14:textId="343BAD0A" w:rsidR="00463AD3" w:rsidRPr="002D5E61" w:rsidRDefault="00463AD3" w:rsidP="00463AD3">
      <w:pPr>
        <w:rPr>
          <w:rFonts w:ascii="Times New Roman" w:hAnsi="Times New Roman" w:cs="Times New Roman"/>
          <w:b/>
          <w:bCs/>
          <w:i/>
          <w:iCs/>
          <w:sz w:val="28"/>
          <w:szCs w:val="28"/>
        </w:rPr>
      </w:pPr>
      <w:r w:rsidRPr="002D5E61">
        <w:rPr>
          <w:rFonts w:ascii="Times New Roman" w:hAnsi="Times New Roman" w:cs="Times New Roman"/>
          <w:b/>
          <w:bCs/>
          <w:i/>
          <w:iCs/>
          <w:sz w:val="28"/>
          <w:szCs w:val="28"/>
        </w:rPr>
        <w:t>How does the app helps establish a better connection among students?</w:t>
      </w:r>
    </w:p>
    <w:p w14:paraId="70D963C0" w14:textId="77777777" w:rsidR="00463AD3" w:rsidRDefault="00463AD3" w:rsidP="00463AD3">
      <w:pPr>
        <w:rPr>
          <w:rFonts w:ascii="Times New Roman" w:hAnsi="Times New Roman" w:cs="Times New Roman"/>
          <w:sz w:val="24"/>
          <w:szCs w:val="24"/>
        </w:rPr>
      </w:pPr>
      <w:r w:rsidRPr="00500493">
        <w:rPr>
          <w:rFonts w:ascii="Times New Roman" w:hAnsi="Times New Roman" w:cs="Times New Roman"/>
          <w:sz w:val="24"/>
          <w:szCs w:val="24"/>
        </w:rPr>
        <w:t>The common answer what I get from students is that this app is the only platform where they can easily find and connect with each other here people share their blogs which helps students find others with the same interest. From the same platform students can connect using messaging features.</w:t>
      </w:r>
    </w:p>
    <w:p w14:paraId="74B981C6" w14:textId="77777777" w:rsidR="00315B94" w:rsidRPr="00500493" w:rsidRDefault="00315B94" w:rsidP="00463AD3">
      <w:pPr>
        <w:rPr>
          <w:rFonts w:ascii="Times New Roman" w:hAnsi="Times New Roman" w:cs="Times New Roman"/>
          <w:sz w:val="24"/>
          <w:szCs w:val="24"/>
        </w:rPr>
      </w:pPr>
    </w:p>
    <w:p w14:paraId="7983D3E2" w14:textId="77777777" w:rsidR="00463AD3" w:rsidRPr="00315B94" w:rsidRDefault="00463AD3" w:rsidP="00463AD3">
      <w:pPr>
        <w:rPr>
          <w:rFonts w:ascii="Times New Roman" w:hAnsi="Times New Roman" w:cs="Times New Roman"/>
          <w:b/>
          <w:bCs/>
          <w:i/>
          <w:iCs/>
          <w:sz w:val="28"/>
          <w:szCs w:val="28"/>
        </w:rPr>
      </w:pPr>
      <w:r w:rsidRPr="00315B94">
        <w:rPr>
          <w:rFonts w:ascii="Times New Roman" w:hAnsi="Times New Roman" w:cs="Times New Roman"/>
          <w:b/>
          <w:bCs/>
          <w:i/>
          <w:iCs/>
          <w:sz w:val="28"/>
          <w:szCs w:val="28"/>
        </w:rPr>
        <w:t>How AI can be integrated in the app?</w:t>
      </w:r>
    </w:p>
    <w:p w14:paraId="66A338B9" w14:textId="3D34C7D8" w:rsidR="00463AD3" w:rsidRPr="00500493" w:rsidRDefault="00463AD3" w:rsidP="00463AD3">
      <w:pPr>
        <w:rPr>
          <w:rFonts w:ascii="Times New Roman" w:hAnsi="Times New Roman" w:cs="Times New Roman"/>
          <w:sz w:val="24"/>
          <w:szCs w:val="24"/>
        </w:rPr>
      </w:pPr>
      <w:r w:rsidRPr="00500493">
        <w:rPr>
          <w:rFonts w:ascii="Times New Roman" w:hAnsi="Times New Roman" w:cs="Times New Roman"/>
          <w:sz w:val="24"/>
          <w:szCs w:val="24"/>
        </w:rPr>
        <w:t xml:space="preserve">The common answer I get from students is that AI can improve user experience in several ways like </w:t>
      </w:r>
    </w:p>
    <w:p w14:paraId="03F226DB" w14:textId="77777777" w:rsidR="00463AD3" w:rsidRPr="00500493" w:rsidRDefault="00463AD3" w:rsidP="00463AD3">
      <w:pPr>
        <w:pStyle w:val="ListParagraph"/>
        <w:numPr>
          <w:ilvl w:val="0"/>
          <w:numId w:val="11"/>
        </w:numPr>
        <w:rPr>
          <w:rFonts w:ascii="Times New Roman" w:hAnsi="Times New Roman" w:cs="Times New Roman"/>
          <w:sz w:val="24"/>
          <w:szCs w:val="24"/>
        </w:rPr>
      </w:pPr>
      <w:r w:rsidRPr="00500493">
        <w:rPr>
          <w:rFonts w:ascii="Times New Roman" w:hAnsi="Times New Roman" w:cs="Times New Roman"/>
          <w:sz w:val="24"/>
          <w:szCs w:val="24"/>
        </w:rPr>
        <w:t>Helps in writing blog and suggestion resources to refer</w:t>
      </w:r>
    </w:p>
    <w:p w14:paraId="04EFA03D" w14:textId="77777777" w:rsidR="00463AD3" w:rsidRPr="00500493" w:rsidRDefault="00463AD3" w:rsidP="00463AD3">
      <w:pPr>
        <w:pStyle w:val="ListParagraph"/>
        <w:numPr>
          <w:ilvl w:val="0"/>
          <w:numId w:val="11"/>
        </w:numPr>
        <w:rPr>
          <w:rFonts w:ascii="Times New Roman" w:hAnsi="Times New Roman" w:cs="Times New Roman"/>
          <w:sz w:val="24"/>
          <w:szCs w:val="24"/>
        </w:rPr>
      </w:pPr>
      <w:r w:rsidRPr="00500493">
        <w:rPr>
          <w:rFonts w:ascii="Times New Roman" w:hAnsi="Times New Roman" w:cs="Times New Roman"/>
          <w:sz w:val="24"/>
          <w:szCs w:val="24"/>
        </w:rPr>
        <w:t>Helps in answering the doubt comes in mind during writing or reading some blogs.</w:t>
      </w:r>
    </w:p>
    <w:p w14:paraId="7E035BCA" w14:textId="4D0B1DE1" w:rsidR="00463AD3" w:rsidRPr="00500493" w:rsidRDefault="00315B94" w:rsidP="00463AD3">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3E8623CB" wp14:editId="3FF78129">
                <wp:extent cx="5731510" cy="19685"/>
                <wp:effectExtent l="0" t="0" r="21590" b="18415"/>
                <wp:docPr id="868542036" name="Group 86854203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59973473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3483448"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01417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144463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2912471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3448187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1830275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34735440"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6040728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CF3164C" id="Group 86854203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24B1A759" w14:textId="77777777" w:rsidR="00463AD3" w:rsidRDefault="00463AD3" w:rsidP="00463AD3">
      <w:pPr>
        <w:rPr>
          <w:rFonts w:ascii="Times New Roman" w:hAnsi="Times New Roman" w:cs="Times New Roman"/>
          <w:b/>
          <w:bCs/>
          <w:sz w:val="32"/>
          <w:szCs w:val="32"/>
        </w:rPr>
      </w:pPr>
      <w:r w:rsidRPr="00315B94">
        <w:rPr>
          <w:rFonts w:ascii="Times New Roman" w:hAnsi="Times New Roman" w:cs="Times New Roman"/>
          <w:b/>
          <w:bCs/>
          <w:sz w:val="32"/>
          <w:szCs w:val="32"/>
        </w:rPr>
        <w:t>Result of Survey</w:t>
      </w:r>
    </w:p>
    <w:p w14:paraId="5B3CF449" w14:textId="77777777" w:rsidR="00A6796F" w:rsidRPr="00315B94" w:rsidRDefault="00A6796F" w:rsidP="00463AD3">
      <w:pPr>
        <w:rPr>
          <w:rFonts w:ascii="Times New Roman" w:hAnsi="Times New Roman" w:cs="Times New Roman"/>
          <w:b/>
          <w:bCs/>
          <w:sz w:val="32"/>
          <w:szCs w:val="32"/>
        </w:rPr>
      </w:pPr>
    </w:p>
    <w:p w14:paraId="6572D031" w14:textId="1E70E810" w:rsidR="00463AD3" w:rsidRPr="001C0B62" w:rsidRDefault="001C0B62" w:rsidP="00463AD3">
      <w:pPr>
        <w:rPr>
          <w:rFonts w:ascii="Times New Roman" w:hAnsi="Times New Roman" w:cs="Times New Roman"/>
          <w:sz w:val="24"/>
          <w:szCs w:val="24"/>
        </w:rPr>
      </w:pPr>
      <w:r w:rsidRPr="001C0B62">
        <w:rPr>
          <w:rFonts w:ascii="Times New Roman" w:eastAsia="Calibri" w:hAnsi="Times New Roman" w:cs="Times New Roman"/>
          <w:sz w:val="24"/>
          <w:szCs w:val="24"/>
        </w:rPr>
        <w:t xml:space="preserve">Link of Google </w:t>
      </w:r>
      <w:proofErr w:type="gramStart"/>
      <w:r w:rsidRPr="001C0B62">
        <w:rPr>
          <w:rFonts w:ascii="Times New Roman" w:eastAsia="Calibri" w:hAnsi="Times New Roman" w:cs="Times New Roman"/>
          <w:sz w:val="24"/>
          <w:szCs w:val="24"/>
        </w:rPr>
        <w:t xml:space="preserve">form </w:t>
      </w:r>
      <w:r w:rsidR="00A6796F">
        <w:rPr>
          <w:rFonts w:ascii="Times New Roman" w:eastAsia="Calibri" w:hAnsi="Times New Roman" w:cs="Times New Roman"/>
          <w:sz w:val="24"/>
          <w:szCs w:val="24"/>
        </w:rPr>
        <w:t>:</w:t>
      </w:r>
      <w:proofErr w:type="gramEnd"/>
      <w:r w:rsidR="00A6796F">
        <w:rPr>
          <w:rFonts w:ascii="Times New Roman" w:hAnsi="Times New Roman" w:cs="Times New Roman"/>
          <w:sz w:val="24"/>
          <w:szCs w:val="24"/>
        </w:rPr>
        <w:t xml:space="preserve">  </w:t>
      </w:r>
      <w:r w:rsidR="00C96F6B" w:rsidRPr="00A6796F">
        <w:rPr>
          <w:rFonts w:ascii="Times New Roman" w:hAnsi="Times New Roman" w:cs="Times New Roman"/>
          <w:color w:val="8EAADB" w:themeColor="accent1" w:themeTint="99"/>
          <w:sz w:val="24"/>
          <w:szCs w:val="24"/>
        </w:rPr>
        <w:t>https://docs.google.com/forms/d/1jkwU0OreZka3Ph2BBfbWJ3xmWjJYSnW7K3ylasZQzDw/edit</w:t>
      </w:r>
    </w:p>
    <w:p w14:paraId="0E8FDE8F" w14:textId="34C3CBD1" w:rsidR="00463AD3" w:rsidRDefault="007E4E6F"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37C625E4" wp14:editId="3D81FFE8">
            <wp:extent cx="5731510" cy="2411095"/>
            <wp:effectExtent l="0" t="0" r="2540" b="8255"/>
            <wp:docPr id="307807774" name="Picture 3" descr="Forms response chart. Question title: How frequently do you use social media platform?.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How frequently do you use social media platform?. Number of responses: 35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293C16C9" w14:textId="77777777" w:rsidR="00A6796F" w:rsidRPr="00500493" w:rsidRDefault="00A6796F" w:rsidP="00463AD3">
      <w:pPr>
        <w:rPr>
          <w:rFonts w:ascii="Times New Roman" w:hAnsi="Times New Roman" w:cs="Times New Roman"/>
          <w:sz w:val="24"/>
          <w:szCs w:val="24"/>
        </w:rPr>
      </w:pPr>
    </w:p>
    <w:p w14:paraId="6C787E3D" w14:textId="77777777" w:rsidR="007E4E6F" w:rsidRPr="00500493" w:rsidRDefault="007E4E6F" w:rsidP="00463AD3">
      <w:pPr>
        <w:rPr>
          <w:rFonts w:ascii="Times New Roman" w:hAnsi="Times New Roman" w:cs="Times New Roman"/>
          <w:sz w:val="24"/>
          <w:szCs w:val="24"/>
        </w:rPr>
      </w:pPr>
    </w:p>
    <w:p w14:paraId="5BC8B2D8" w14:textId="6967B753" w:rsidR="007E4E6F" w:rsidRPr="00500493" w:rsidRDefault="00406B8D"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52F6A0E2" wp14:editId="4DFE870E">
            <wp:extent cx="5731510" cy="2411095"/>
            <wp:effectExtent l="0" t="0" r="2540" b="8255"/>
            <wp:docPr id="916125536" name="Picture 4" descr="Forms response chart. Question title: How frequently do you use social media platform?.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ow frequently do you use social media platform?. Number of responses: 35 respons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0A3955A5" w14:textId="77777777" w:rsidR="00406B8D" w:rsidRPr="00500493" w:rsidRDefault="00406B8D" w:rsidP="00463AD3">
      <w:pPr>
        <w:rPr>
          <w:rFonts w:ascii="Times New Roman" w:hAnsi="Times New Roman" w:cs="Times New Roman"/>
          <w:sz w:val="24"/>
          <w:szCs w:val="24"/>
        </w:rPr>
      </w:pPr>
    </w:p>
    <w:p w14:paraId="4B85B218" w14:textId="6E76CD8B" w:rsidR="00406B8D" w:rsidRPr="00500493" w:rsidRDefault="00406B8D"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261A9138" wp14:editId="638A5C29">
            <wp:extent cx="5731510" cy="2411095"/>
            <wp:effectExtent l="0" t="0" r="2540" b="8255"/>
            <wp:docPr id="636970749" name="Picture 5" descr="Forms response chart. Question title: What type of operating system do you use?.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hat type of operating system do you use?. Number of responses: 35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35EC64C" w14:textId="77777777" w:rsidR="00406B8D" w:rsidRPr="00500493" w:rsidRDefault="00406B8D" w:rsidP="00463AD3">
      <w:pPr>
        <w:rPr>
          <w:rFonts w:ascii="Times New Roman" w:hAnsi="Times New Roman" w:cs="Times New Roman"/>
          <w:sz w:val="24"/>
          <w:szCs w:val="24"/>
        </w:rPr>
      </w:pPr>
    </w:p>
    <w:p w14:paraId="36AB08C2" w14:textId="464450B2" w:rsidR="00406B8D" w:rsidRPr="00500493" w:rsidRDefault="00406B8D"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198AA0F7" wp14:editId="3E79D919">
            <wp:extent cx="5731510" cy="2724150"/>
            <wp:effectExtent l="0" t="0" r="2540" b="0"/>
            <wp:docPr id="436567382" name="Picture 6" descr="Forms response chart. Question title: Which social media platform for you use most often?(Check all that apply).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hich social media platform for you use most often?(Check all that apply). Number of responses: 35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70229540" w14:textId="77777777" w:rsidR="00406B8D" w:rsidRPr="00500493" w:rsidRDefault="00406B8D" w:rsidP="00463AD3">
      <w:pPr>
        <w:rPr>
          <w:rFonts w:ascii="Times New Roman" w:hAnsi="Times New Roman" w:cs="Times New Roman"/>
          <w:sz w:val="24"/>
          <w:szCs w:val="24"/>
        </w:rPr>
      </w:pPr>
    </w:p>
    <w:p w14:paraId="0B386811" w14:textId="366D8E55" w:rsidR="00406B8D" w:rsidRPr="00500493" w:rsidRDefault="00406B8D"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63A31C06" wp14:editId="29B5CCAD">
            <wp:extent cx="5731510" cy="2411095"/>
            <wp:effectExtent l="0" t="0" r="2540" b="8255"/>
            <wp:docPr id="857755973" name="Picture 7" descr="Forms response chart. Question title: How likely are you to use a campus focused social media platform like campus connect?.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ow likely are you to use a campus focused social media platform like campus connect?. Number of responses: 35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4DD4C6CC" w14:textId="77777777" w:rsidR="00406B8D" w:rsidRPr="00500493" w:rsidRDefault="00406B8D" w:rsidP="00463AD3">
      <w:pPr>
        <w:rPr>
          <w:rFonts w:ascii="Times New Roman" w:hAnsi="Times New Roman" w:cs="Times New Roman"/>
          <w:sz w:val="24"/>
          <w:szCs w:val="24"/>
        </w:rPr>
      </w:pPr>
    </w:p>
    <w:p w14:paraId="5B8BE91E" w14:textId="4132B775" w:rsidR="00406B8D" w:rsidRPr="00500493" w:rsidRDefault="00406B8D"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0C2A657F" wp14:editId="154C4312">
            <wp:extent cx="5731510" cy="2724150"/>
            <wp:effectExtent l="0" t="0" r="2540" b="0"/>
            <wp:docPr id="1487046322" name="Picture 8" descr="Forms response chart. Question title: Which features are you most interested in?(Check all that apply).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hich features are you most interested in?(Check all that apply). Number of responses: 35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23A56D74" w14:textId="77777777" w:rsidR="00406B8D" w:rsidRPr="00500493" w:rsidRDefault="00406B8D" w:rsidP="00463AD3">
      <w:pPr>
        <w:rPr>
          <w:rFonts w:ascii="Times New Roman" w:hAnsi="Times New Roman" w:cs="Times New Roman"/>
          <w:sz w:val="24"/>
          <w:szCs w:val="24"/>
        </w:rPr>
      </w:pPr>
    </w:p>
    <w:p w14:paraId="612F0B2B" w14:textId="431B26DA" w:rsidR="00406B8D" w:rsidRPr="00500493" w:rsidRDefault="00406B8D"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5A6E31DB" wp14:editId="349A0F5D">
            <wp:extent cx="5731510" cy="2411095"/>
            <wp:effectExtent l="0" t="0" r="2540" b="8255"/>
            <wp:docPr id="863027909" name="Picture 9" descr="Forms response chart. Question title: How important you think it is to connect with senior students or alumni for guidance &amp; advice?.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ow important you think it is to connect with senior students or alumni for guidance &amp; advice?. Number of responses: 35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2BAF097" w14:textId="77777777" w:rsidR="00406B8D" w:rsidRPr="00500493" w:rsidRDefault="00406B8D" w:rsidP="00463AD3">
      <w:pPr>
        <w:rPr>
          <w:rFonts w:ascii="Times New Roman" w:hAnsi="Times New Roman" w:cs="Times New Roman"/>
          <w:sz w:val="24"/>
          <w:szCs w:val="24"/>
        </w:rPr>
      </w:pPr>
    </w:p>
    <w:p w14:paraId="13A7DA4B" w14:textId="6DC84EA6" w:rsidR="00463AD3" w:rsidRPr="00500493" w:rsidRDefault="00E21993" w:rsidP="00463AD3">
      <w:pPr>
        <w:rPr>
          <w:rFonts w:ascii="Times New Roman" w:hAnsi="Times New Roman" w:cs="Times New Roman"/>
          <w:sz w:val="24"/>
          <w:szCs w:val="24"/>
        </w:rPr>
      </w:pPr>
      <w:r w:rsidRPr="00500493">
        <w:rPr>
          <w:rFonts w:ascii="Times New Roman" w:hAnsi="Times New Roman" w:cs="Times New Roman"/>
          <w:color w:val="202124"/>
          <w:spacing w:val="3"/>
          <w:sz w:val="24"/>
          <w:szCs w:val="24"/>
          <w:shd w:val="clear" w:color="auto" w:fill="FFFFFF"/>
        </w:rPr>
        <w:t>Are there any additional features you like to see in campus connect?</w:t>
      </w:r>
    </w:p>
    <w:p w14:paraId="66603AFE" w14:textId="1CBE572A" w:rsidR="00463AD3" w:rsidRPr="00500493" w:rsidRDefault="008114A7"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0222A185" wp14:editId="735F2750">
            <wp:extent cx="5494020" cy="2558925"/>
            <wp:effectExtent l="0" t="0" r="0" b="0"/>
            <wp:docPr id="15056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5634" name=""/>
                    <pic:cNvPicPr/>
                  </pic:nvPicPr>
                  <pic:blipFill>
                    <a:blip r:embed="rId15"/>
                    <a:stretch>
                      <a:fillRect/>
                    </a:stretch>
                  </pic:blipFill>
                  <pic:spPr>
                    <a:xfrm>
                      <a:off x="0" y="0"/>
                      <a:ext cx="5505470" cy="2564258"/>
                    </a:xfrm>
                    <a:prstGeom prst="rect">
                      <a:avLst/>
                    </a:prstGeom>
                  </pic:spPr>
                </pic:pic>
              </a:graphicData>
            </a:graphic>
          </wp:inline>
        </w:drawing>
      </w:r>
    </w:p>
    <w:p w14:paraId="6FFEED70" w14:textId="77E4E4B8" w:rsidR="00463AD3" w:rsidRPr="00500493" w:rsidRDefault="0091148E"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6DD4B9EE" wp14:editId="70F561C9">
            <wp:extent cx="5731510" cy="2547620"/>
            <wp:effectExtent l="0" t="0" r="2540" b="5080"/>
            <wp:docPr id="957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503" name=""/>
                    <pic:cNvPicPr/>
                  </pic:nvPicPr>
                  <pic:blipFill>
                    <a:blip r:embed="rId16"/>
                    <a:stretch>
                      <a:fillRect/>
                    </a:stretch>
                  </pic:blipFill>
                  <pic:spPr>
                    <a:xfrm>
                      <a:off x="0" y="0"/>
                      <a:ext cx="5731510" cy="2547620"/>
                    </a:xfrm>
                    <a:prstGeom prst="rect">
                      <a:avLst/>
                    </a:prstGeom>
                  </pic:spPr>
                </pic:pic>
              </a:graphicData>
            </a:graphic>
          </wp:inline>
        </w:drawing>
      </w:r>
    </w:p>
    <w:p w14:paraId="5467E0E4" w14:textId="2D71645C" w:rsidR="00463AD3" w:rsidRPr="00500493" w:rsidRDefault="00120975" w:rsidP="00463AD3">
      <w:pPr>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7223D5B1" wp14:editId="586A9C5A">
            <wp:extent cx="5731510" cy="696595"/>
            <wp:effectExtent l="0" t="0" r="2540" b="8255"/>
            <wp:docPr id="18825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54452" name=""/>
                    <pic:cNvPicPr/>
                  </pic:nvPicPr>
                  <pic:blipFill>
                    <a:blip r:embed="rId17"/>
                    <a:stretch>
                      <a:fillRect/>
                    </a:stretch>
                  </pic:blipFill>
                  <pic:spPr>
                    <a:xfrm>
                      <a:off x="0" y="0"/>
                      <a:ext cx="5731510" cy="696595"/>
                    </a:xfrm>
                    <a:prstGeom prst="rect">
                      <a:avLst/>
                    </a:prstGeom>
                  </pic:spPr>
                </pic:pic>
              </a:graphicData>
            </a:graphic>
          </wp:inline>
        </w:drawing>
      </w:r>
    </w:p>
    <w:p w14:paraId="0AC1F14E" w14:textId="24740F2A" w:rsidR="00463AD3" w:rsidRPr="00500493" w:rsidRDefault="00A6796F" w:rsidP="00463AD3">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137695B4" wp14:editId="3FB7EB1C">
                <wp:extent cx="5731510" cy="19685"/>
                <wp:effectExtent l="0" t="0" r="21590" b="18415"/>
                <wp:docPr id="561869902" name="Group 561869902"/>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54284001"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622131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4047954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59689900"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6263395"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670949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07147797"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9133815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46365976"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03C8D66" id="Group 561869902"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&#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&#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0514E8E6" w14:textId="77777777" w:rsidR="00463AD3" w:rsidRPr="00500493" w:rsidRDefault="00463AD3" w:rsidP="00463AD3">
      <w:pPr>
        <w:rPr>
          <w:rFonts w:ascii="Times New Roman" w:hAnsi="Times New Roman" w:cs="Times New Roman"/>
          <w:sz w:val="24"/>
          <w:szCs w:val="24"/>
        </w:rPr>
      </w:pPr>
    </w:p>
    <w:p w14:paraId="7F2278A3" w14:textId="77777777" w:rsidR="00463AD3" w:rsidRPr="00500493" w:rsidRDefault="00463AD3" w:rsidP="00463AD3">
      <w:pPr>
        <w:rPr>
          <w:rFonts w:ascii="Times New Roman" w:hAnsi="Times New Roman" w:cs="Times New Roman"/>
          <w:sz w:val="24"/>
          <w:szCs w:val="24"/>
        </w:rPr>
      </w:pPr>
    </w:p>
    <w:p w14:paraId="519D1647" w14:textId="77777777" w:rsidR="00463AD3" w:rsidRPr="00500493" w:rsidRDefault="00463AD3" w:rsidP="00463AD3">
      <w:pPr>
        <w:rPr>
          <w:rFonts w:ascii="Times New Roman" w:hAnsi="Times New Roman" w:cs="Times New Roman"/>
          <w:sz w:val="24"/>
          <w:szCs w:val="24"/>
        </w:rPr>
      </w:pPr>
    </w:p>
    <w:p w14:paraId="6642EDDC" w14:textId="77777777" w:rsidR="00463AD3" w:rsidRDefault="00463AD3" w:rsidP="00463AD3">
      <w:pPr>
        <w:rPr>
          <w:rFonts w:ascii="Times New Roman" w:hAnsi="Times New Roman" w:cs="Times New Roman"/>
        </w:rPr>
      </w:pPr>
    </w:p>
    <w:p w14:paraId="1D350088" w14:textId="77777777" w:rsidR="00A6796F" w:rsidRDefault="00A6796F" w:rsidP="00463AD3">
      <w:pPr>
        <w:rPr>
          <w:rFonts w:ascii="Times New Roman" w:hAnsi="Times New Roman" w:cs="Times New Roman"/>
        </w:rPr>
      </w:pPr>
    </w:p>
    <w:p w14:paraId="70857FBA" w14:textId="77777777" w:rsidR="00A6796F" w:rsidRDefault="00A6796F" w:rsidP="00463AD3">
      <w:pPr>
        <w:rPr>
          <w:rFonts w:ascii="Times New Roman" w:hAnsi="Times New Roman" w:cs="Times New Roman"/>
        </w:rPr>
      </w:pPr>
    </w:p>
    <w:p w14:paraId="2EE2C372" w14:textId="77777777" w:rsidR="00A6796F" w:rsidRDefault="00A6796F" w:rsidP="00463AD3">
      <w:pPr>
        <w:rPr>
          <w:rFonts w:ascii="Times New Roman" w:hAnsi="Times New Roman" w:cs="Times New Roman"/>
        </w:rPr>
      </w:pPr>
    </w:p>
    <w:p w14:paraId="1A05C4BB" w14:textId="77777777" w:rsidR="00A6796F" w:rsidRDefault="00A6796F" w:rsidP="00463AD3">
      <w:pPr>
        <w:rPr>
          <w:rFonts w:ascii="Times New Roman" w:hAnsi="Times New Roman" w:cs="Times New Roman"/>
        </w:rPr>
      </w:pPr>
    </w:p>
    <w:p w14:paraId="74EB5506" w14:textId="77777777" w:rsidR="00A6796F" w:rsidRDefault="00A6796F" w:rsidP="00463AD3">
      <w:pPr>
        <w:rPr>
          <w:rFonts w:ascii="Times New Roman" w:hAnsi="Times New Roman" w:cs="Times New Roman"/>
        </w:rPr>
      </w:pPr>
    </w:p>
    <w:p w14:paraId="72B384DD" w14:textId="77777777" w:rsidR="00A6796F" w:rsidRDefault="00A6796F" w:rsidP="00463AD3">
      <w:pPr>
        <w:rPr>
          <w:rFonts w:ascii="Times New Roman" w:hAnsi="Times New Roman" w:cs="Times New Roman"/>
        </w:rPr>
      </w:pPr>
    </w:p>
    <w:p w14:paraId="64BE650C" w14:textId="77777777" w:rsidR="00A6796F" w:rsidRDefault="00A6796F" w:rsidP="00463AD3">
      <w:pPr>
        <w:rPr>
          <w:rFonts w:ascii="Times New Roman" w:hAnsi="Times New Roman" w:cs="Times New Roman"/>
        </w:rPr>
      </w:pPr>
    </w:p>
    <w:p w14:paraId="268E1259" w14:textId="77777777" w:rsidR="00A6796F" w:rsidRDefault="00A6796F" w:rsidP="00463AD3">
      <w:pPr>
        <w:rPr>
          <w:rFonts w:ascii="Times New Roman" w:hAnsi="Times New Roman" w:cs="Times New Roman"/>
        </w:rPr>
      </w:pPr>
    </w:p>
    <w:p w14:paraId="6C4B0A23" w14:textId="77777777" w:rsidR="00A6796F" w:rsidRDefault="00A6796F" w:rsidP="00463AD3">
      <w:pPr>
        <w:rPr>
          <w:rFonts w:ascii="Times New Roman" w:hAnsi="Times New Roman" w:cs="Times New Roman"/>
        </w:rPr>
      </w:pPr>
    </w:p>
    <w:p w14:paraId="096E27D4" w14:textId="77777777" w:rsidR="00A6796F" w:rsidRDefault="00A6796F" w:rsidP="00463AD3">
      <w:pPr>
        <w:rPr>
          <w:rFonts w:ascii="Times New Roman" w:hAnsi="Times New Roman" w:cs="Times New Roman"/>
        </w:rPr>
      </w:pPr>
    </w:p>
    <w:p w14:paraId="67EBC41B" w14:textId="77777777" w:rsidR="00A6796F" w:rsidRDefault="00A6796F" w:rsidP="00463AD3">
      <w:pPr>
        <w:rPr>
          <w:rFonts w:ascii="Times New Roman" w:hAnsi="Times New Roman" w:cs="Times New Roman"/>
        </w:rPr>
      </w:pPr>
    </w:p>
    <w:p w14:paraId="1BACA712" w14:textId="77777777" w:rsidR="00A6796F" w:rsidRPr="00324A75" w:rsidRDefault="00A6796F" w:rsidP="00463AD3">
      <w:pPr>
        <w:rPr>
          <w:rFonts w:ascii="Times New Roman" w:hAnsi="Times New Roman" w:cs="Times New Roman"/>
        </w:rPr>
      </w:pPr>
    </w:p>
    <w:p w14:paraId="476EC0B8" w14:textId="77777777" w:rsidR="00006C71" w:rsidRDefault="00006C71" w:rsidP="00006C71">
      <w:pPr>
        <w:rPr>
          <w:rFonts w:ascii="Times New Roman" w:hAnsi="Times New Roman" w:cs="Times New Roman"/>
        </w:rPr>
      </w:pPr>
    </w:p>
    <w:p w14:paraId="651E9390" w14:textId="3AF44102" w:rsidR="00463AD3" w:rsidRPr="00324A75" w:rsidRDefault="00463AD3" w:rsidP="00006C71">
      <w:pPr>
        <w:jc w:val="center"/>
        <w:rPr>
          <w:rFonts w:ascii="Times New Roman" w:hAnsi="Times New Roman" w:cs="Times New Roman"/>
        </w:rPr>
      </w:pPr>
      <w:r w:rsidRPr="00324A75">
        <w:rPr>
          <w:rFonts w:ascii="Times New Roman" w:hAnsi="Times New Roman" w:cs="Times New Roman"/>
          <w:b/>
          <w:bCs/>
          <w:sz w:val="44"/>
          <w:szCs w:val="44"/>
        </w:rPr>
        <w:br/>
      </w:r>
      <w:r w:rsidRPr="00324A75">
        <w:rPr>
          <w:rFonts w:ascii="Times New Roman" w:hAnsi="Times New Roman" w:cs="Times New Roman"/>
          <w:b/>
          <w:bCs/>
          <w:sz w:val="32"/>
          <w:szCs w:val="32"/>
        </w:rPr>
        <w:t>REQUIREMENT ANALYSIS</w:t>
      </w:r>
    </w:p>
    <w:p w14:paraId="4B3CCA3F" w14:textId="0266F926" w:rsidR="00F2193C" w:rsidRPr="00324A75" w:rsidRDefault="00463AD3" w:rsidP="00463AD3">
      <w:pPr>
        <w:rPr>
          <w:rFonts w:ascii="Times New Roman" w:hAnsi="Times New Roman" w:cs="Times New Roman"/>
        </w:rPr>
      </w:pPr>
      <w:r w:rsidRPr="00324A75">
        <w:rPr>
          <w:rFonts w:ascii="Times New Roman" w:hAnsi="Times New Roman" w:cs="Times New Roman"/>
        </w:rPr>
        <w:t xml:space="preserve"> </w:t>
      </w:r>
    </w:p>
    <w:p w14:paraId="5A7B98F3" w14:textId="008BD51C" w:rsidR="00463AD3" w:rsidRPr="00A6796F" w:rsidRDefault="00463AD3" w:rsidP="00463AD3">
      <w:pPr>
        <w:rPr>
          <w:rFonts w:ascii="Times New Roman" w:hAnsi="Times New Roman" w:cs="Times New Roman"/>
          <w:sz w:val="24"/>
          <w:szCs w:val="24"/>
        </w:rPr>
      </w:pPr>
      <w:r w:rsidRPr="00A6796F">
        <w:rPr>
          <w:rFonts w:ascii="Times New Roman" w:hAnsi="Times New Roman" w:cs="Times New Roman"/>
          <w:sz w:val="24"/>
          <w:szCs w:val="24"/>
        </w:rPr>
        <w:t>All the requirements are stated in simple English statement:</w:t>
      </w:r>
    </w:p>
    <w:p w14:paraId="75582D3F" w14:textId="59026D37" w:rsidR="00463AD3" w:rsidRPr="00A6796F" w:rsidRDefault="001E5525" w:rsidP="001E5525">
      <w:pPr>
        <w:pStyle w:val="ListParagraph"/>
        <w:numPr>
          <w:ilvl w:val="0"/>
          <w:numId w:val="12"/>
        </w:numPr>
        <w:rPr>
          <w:rFonts w:ascii="Times New Roman" w:hAnsi="Times New Roman" w:cs="Times New Roman"/>
          <w:b/>
          <w:bCs/>
          <w:sz w:val="28"/>
          <w:szCs w:val="28"/>
        </w:rPr>
      </w:pPr>
      <w:r w:rsidRPr="00A6796F">
        <w:rPr>
          <w:rFonts w:ascii="Times New Roman" w:hAnsi="Times New Roman" w:cs="Times New Roman"/>
          <w:b/>
          <w:bCs/>
          <w:sz w:val="28"/>
          <w:szCs w:val="28"/>
        </w:rPr>
        <w:t xml:space="preserve">Students and faculty of </w:t>
      </w:r>
      <w:r w:rsidRPr="00A6796F">
        <w:rPr>
          <w:rFonts w:ascii="Times New Roman" w:hAnsi="Times New Roman" w:cs="Times New Roman"/>
          <w:b/>
          <w:bCs/>
          <w:sz w:val="28"/>
          <w:szCs w:val="28"/>
          <w:u w:val="single"/>
        </w:rPr>
        <w:t>V.G. Vaze college</w:t>
      </w:r>
      <w:r w:rsidRPr="00A6796F">
        <w:rPr>
          <w:rFonts w:ascii="Times New Roman" w:hAnsi="Times New Roman" w:cs="Times New Roman"/>
          <w:b/>
          <w:bCs/>
          <w:sz w:val="28"/>
          <w:szCs w:val="28"/>
        </w:rPr>
        <w:t xml:space="preserve"> are user of this system</w:t>
      </w:r>
    </w:p>
    <w:p w14:paraId="3D6BE8D3" w14:textId="77777777" w:rsidR="001916E8" w:rsidRPr="00A6796F" w:rsidRDefault="001916E8" w:rsidP="001916E8">
      <w:pPr>
        <w:pStyle w:val="ListParagraph"/>
        <w:rPr>
          <w:rFonts w:ascii="Times New Roman" w:hAnsi="Times New Roman" w:cs="Times New Roman"/>
          <w:sz w:val="24"/>
          <w:szCs w:val="24"/>
        </w:rPr>
      </w:pPr>
    </w:p>
    <w:p w14:paraId="14CB2C84" w14:textId="04BF4B4A" w:rsidR="001E5525" w:rsidRPr="00A6796F" w:rsidRDefault="001E5525" w:rsidP="001E5525">
      <w:pPr>
        <w:pStyle w:val="ListParagraph"/>
        <w:numPr>
          <w:ilvl w:val="0"/>
          <w:numId w:val="12"/>
        </w:numPr>
        <w:rPr>
          <w:rFonts w:ascii="Times New Roman" w:hAnsi="Times New Roman" w:cs="Times New Roman"/>
          <w:b/>
          <w:bCs/>
          <w:sz w:val="28"/>
          <w:szCs w:val="28"/>
        </w:rPr>
      </w:pPr>
      <w:r w:rsidRPr="00A6796F">
        <w:rPr>
          <w:rFonts w:ascii="Times New Roman" w:hAnsi="Times New Roman" w:cs="Times New Roman"/>
          <w:b/>
          <w:bCs/>
          <w:sz w:val="28"/>
          <w:szCs w:val="28"/>
        </w:rPr>
        <w:t>User Registration</w:t>
      </w:r>
    </w:p>
    <w:p w14:paraId="6434E120" w14:textId="16A2B4F1" w:rsidR="001E5525" w:rsidRPr="00A6796F" w:rsidRDefault="001E5525" w:rsidP="001E5525">
      <w:pPr>
        <w:pStyle w:val="ListParagraph"/>
        <w:numPr>
          <w:ilvl w:val="0"/>
          <w:numId w:val="13"/>
        </w:numPr>
        <w:rPr>
          <w:rFonts w:ascii="Times New Roman" w:hAnsi="Times New Roman" w:cs="Times New Roman"/>
          <w:sz w:val="24"/>
          <w:szCs w:val="24"/>
        </w:rPr>
      </w:pPr>
      <w:r w:rsidRPr="00A6796F">
        <w:rPr>
          <w:rFonts w:ascii="Times New Roman" w:hAnsi="Times New Roman" w:cs="Times New Roman"/>
          <w:sz w:val="24"/>
          <w:szCs w:val="24"/>
        </w:rPr>
        <w:t>The user if they are students should be able to register using their control id</w:t>
      </w:r>
    </w:p>
    <w:p w14:paraId="6AF4A4E7" w14:textId="3EA1D71A" w:rsidR="001E5525" w:rsidRPr="00A6796F" w:rsidRDefault="001E5525" w:rsidP="001E5525">
      <w:pPr>
        <w:pStyle w:val="ListParagraph"/>
        <w:numPr>
          <w:ilvl w:val="0"/>
          <w:numId w:val="13"/>
        </w:numPr>
        <w:rPr>
          <w:rFonts w:ascii="Times New Roman" w:hAnsi="Times New Roman" w:cs="Times New Roman"/>
          <w:sz w:val="24"/>
          <w:szCs w:val="24"/>
        </w:rPr>
      </w:pPr>
      <w:r w:rsidRPr="00A6796F">
        <w:rPr>
          <w:rFonts w:ascii="Times New Roman" w:hAnsi="Times New Roman" w:cs="Times New Roman"/>
          <w:sz w:val="24"/>
          <w:szCs w:val="24"/>
        </w:rPr>
        <w:t>The faculty member would have to register using their email which is unique and contains @vazecollege.net</w:t>
      </w:r>
    </w:p>
    <w:p w14:paraId="7BECCFDD" w14:textId="16588A20" w:rsidR="001E5525" w:rsidRPr="00A6796F" w:rsidRDefault="001E5525" w:rsidP="001E5525">
      <w:pPr>
        <w:pStyle w:val="ListParagraph"/>
        <w:numPr>
          <w:ilvl w:val="0"/>
          <w:numId w:val="13"/>
        </w:numPr>
        <w:rPr>
          <w:rFonts w:ascii="Times New Roman" w:hAnsi="Times New Roman" w:cs="Times New Roman"/>
          <w:sz w:val="24"/>
          <w:szCs w:val="24"/>
        </w:rPr>
      </w:pPr>
      <w:r w:rsidRPr="00A6796F">
        <w:rPr>
          <w:rFonts w:ascii="Times New Roman" w:hAnsi="Times New Roman" w:cs="Times New Roman"/>
          <w:sz w:val="24"/>
          <w:szCs w:val="24"/>
        </w:rPr>
        <w:t>The registration page should have options to separate students and faculty registration</w:t>
      </w:r>
    </w:p>
    <w:p w14:paraId="6952EC9D" w14:textId="5E34836F" w:rsidR="001E5525" w:rsidRPr="00A6796F" w:rsidRDefault="001E5525" w:rsidP="001E5525">
      <w:pPr>
        <w:pStyle w:val="ListParagraph"/>
        <w:numPr>
          <w:ilvl w:val="0"/>
          <w:numId w:val="13"/>
        </w:numPr>
        <w:rPr>
          <w:rFonts w:ascii="Times New Roman" w:hAnsi="Times New Roman" w:cs="Times New Roman"/>
          <w:sz w:val="24"/>
          <w:szCs w:val="24"/>
        </w:rPr>
      </w:pPr>
      <w:r w:rsidRPr="00A6796F">
        <w:rPr>
          <w:rFonts w:ascii="Times New Roman" w:hAnsi="Times New Roman" w:cs="Times New Roman"/>
          <w:sz w:val="24"/>
          <w:szCs w:val="24"/>
        </w:rPr>
        <w:t>The password should be a minimum of 8 character.</w:t>
      </w:r>
    </w:p>
    <w:p w14:paraId="0D275555" w14:textId="0CC134D9" w:rsidR="001916E8" w:rsidRDefault="001E5525" w:rsidP="001916E8">
      <w:pPr>
        <w:pStyle w:val="ListParagraph"/>
        <w:numPr>
          <w:ilvl w:val="0"/>
          <w:numId w:val="13"/>
        </w:numPr>
        <w:rPr>
          <w:rFonts w:ascii="Times New Roman" w:hAnsi="Times New Roman" w:cs="Times New Roman"/>
          <w:sz w:val="24"/>
          <w:szCs w:val="24"/>
        </w:rPr>
      </w:pPr>
      <w:r w:rsidRPr="00A6796F">
        <w:rPr>
          <w:rFonts w:ascii="Times New Roman" w:hAnsi="Times New Roman" w:cs="Times New Roman"/>
          <w:sz w:val="24"/>
          <w:szCs w:val="24"/>
        </w:rPr>
        <w:t>The students control ID and the faculty’s email are used as username in the system.</w:t>
      </w:r>
    </w:p>
    <w:p w14:paraId="25AC4033" w14:textId="77777777" w:rsidR="00A6796F" w:rsidRPr="00A6796F" w:rsidRDefault="00A6796F" w:rsidP="00A6796F">
      <w:pPr>
        <w:pStyle w:val="ListParagraph"/>
        <w:ind w:left="1080"/>
        <w:rPr>
          <w:rFonts w:ascii="Times New Roman" w:hAnsi="Times New Roman" w:cs="Times New Roman"/>
          <w:sz w:val="24"/>
          <w:szCs w:val="24"/>
        </w:rPr>
      </w:pPr>
    </w:p>
    <w:p w14:paraId="3B44E379" w14:textId="77777777" w:rsidR="001F0970" w:rsidRPr="00A6796F" w:rsidRDefault="001E5525" w:rsidP="001F0970">
      <w:pPr>
        <w:pStyle w:val="ListParagraph"/>
        <w:numPr>
          <w:ilvl w:val="0"/>
          <w:numId w:val="12"/>
        </w:numPr>
        <w:rPr>
          <w:rFonts w:ascii="Times New Roman" w:hAnsi="Times New Roman" w:cs="Times New Roman"/>
          <w:b/>
          <w:bCs/>
          <w:sz w:val="28"/>
          <w:szCs w:val="28"/>
        </w:rPr>
      </w:pPr>
      <w:r w:rsidRPr="00A6796F">
        <w:rPr>
          <w:rFonts w:ascii="Times New Roman" w:hAnsi="Times New Roman" w:cs="Times New Roman"/>
          <w:b/>
          <w:bCs/>
          <w:sz w:val="28"/>
          <w:szCs w:val="28"/>
        </w:rPr>
        <w:t>User Login</w:t>
      </w:r>
    </w:p>
    <w:p w14:paraId="4A34F0DC" w14:textId="0F7B40BB" w:rsidR="001E5525" w:rsidRPr="00A6796F" w:rsidRDefault="001F0970" w:rsidP="001F0970">
      <w:pPr>
        <w:pStyle w:val="ListParagraph"/>
        <w:numPr>
          <w:ilvl w:val="0"/>
          <w:numId w:val="15"/>
        </w:numPr>
        <w:rPr>
          <w:rFonts w:ascii="Times New Roman" w:hAnsi="Times New Roman" w:cs="Times New Roman"/>
          <w:sz w:val="24"/>
          <w:szCs w:val="24"/>
        </w:rPr>
      </w:pPr>
      <w:r w:rsidRPr="00A6796F">
        <w:rPr>
          <w:rFonts w:ascii="Times New Roman" w:hAnsi="Times New Roman" w:cs="Times New Roman"/>
          <w:sz w:val="24"/>
          <w:szCs w:val="24"/>
        </w:rPr>
        <w:t xml:space="preserve">The </w:t>
      </w:r>
      <w:r w:rsidR="00D77B2C" w:rsidRPr="00A6796F">
        <w:rPr>
          <w:rFonts w:ascii="Times New Roman" w:hAnsi="Times New Roman" w:cs="Times New Roman"/>
          <w:sz w:val="24"/>
          <w:szCs w:val="24"/>
        </w:rPr>
        <w:t xml:space="preserve">user will have to enter </w:t>
      </w:r>
      <w:r w:rsidR="00D9310E" w:rsidRPr="00A6796F">
        <w:rPr>
          <w:rFonts w:ascii="Times New Roman" w:hAnsi="Times New Roman" w:cs="Times New Roman"/>
          <w:sz w:val="24"/>
          <w:szCs w:val="24"/>
        </w:rPr>
        <w:t xml:space="preserve">their credential like registered email or control id </w:t>
      </w:r>
      <w:r w:rsidR="00652CAB" w:rsidRPr="00A6796F">
        <w:rPr>
          <w:rFonts w:ascii="Times New Roman" w:hAnsi="Times New Roman" w:cs="Times New Roman"/>
          <w:sz w:val="24"/>
          <w:szCs w:val="24"/>
        </w:rPr>
        <w:t>depending whether there are a faculty or a student respectively</w:t>
      </w:r>
      <w:r w:rsidR="00253FC4" w:rsidRPr="00A6796F">
        <w:rPr>
          <w:rFonts w:ascii="Times New Roman" w:hAnsi="Times New Roman" w:cs="Times New Roman"/>
          <w:sz w:val="24"/>
          <w:szCs w:val="24"/>
        </w:rPr>
        <w:t>.</w:t>
      </w:r>
    </w:p>
    <w:p w14:paraId="375C278E" w14:textId="18CAD8A3" w:rsidR="00253FC4" w:rsidRPr="00A6796F" w:rsidRDefault="00253FC4" w:rsidP="001F0970">
      <w:pPr>
        <w:pStyle w:val="ListParagraph"/>
        <w:numPr>
          <w:ilvl w:val="0"/>
          <w:numId w:val="15"/>
        </w:numPr>
        <w:rPr>
          <w:rFonts w:ascii="Times New Roman" w:hAnsi="Times New Roman" w:cs="Times New Roman"/>
          <w:sz w:val="24"/>
          <w:szCs w:val="24"/>
        </w:rPr>
      </w:pPr>
      <w:r w:rsidRPr="00A6796F">
        <w:rPr>
          <w:rFonts w:ascii="Times New Roman" w:hAnsi="Times New Roman" w:cs="Times New Roman"/>
          <w:sz w:val="24"/>
          <w:szCs w:val="24"/>
        </w:rPr>
        <w:t>The user should have the options of “forgot password”</w:t>
      </w:r>
    </w:p>
    <w:p w14:paraId="5D41B766" w14:textId="26F80AEC" w:rsidR="00253FC4" w:rsidRPr="00A6796F" w:rsidRDefault="005000EB" w:rsidP="001F0970">
      <w:pPr>
        <w:pStyle w:val="ListParagraph"/>
        <w:numPr>
          <w:ilvl w:val="0"/>
          <w:numId w:val="15"/>
        </w:numPr>
        <w:rPr>
          <w:rFonts w:ascii="Times New Roman" w:hAnsi="Times New Roman" w:cs="Times New Roman"/>
          <w:sz w:val="24"/>
          <w:szCs w:val="24"/>
        </w:rPr>
      </w:pPr>
      <w:r w:rsidRPr="00A6796F">
        <w:rPr>
          <w:rFonts w:ascii="Times New Roman" w:hAnsi="Times New Roman" w:cs="Times New Roman"/>
          <w:sz w:val="24"/>
          <w:szCs w:val="24"/>
        </w:rPr>
        <w:t xml:space="preserve">The user need not login every time they visit the app until they </w:t>
      </w:r>
      <w:r w:rsidR="00797C51" w:rsidRPr="00A6796F">
        <w:rPr>
          <w:rFonts w:ascii="Times New Roman" w:hAnsi="Times New Roman" w:cs="Times New Roman"/>
          <w:sz w:val="24"/>
          <w:szCs w:val="24"/>
        </w:rPr>
        <w:t>explicitly log out.</w:t>
      </w:r>
    </w:p>
    <w:p w14:paraId="4F4F2C77" w14:textId="1357514D" w:rsidR="00797C51" w:rsidRPr="00A6796F" w:rsidRDefault="00797C51" w:rsidP="001F0970">
      <w:pPr>
        <w:pStyle w:val="ListParagraph"/>
        <w:numPr>
          <w:ilvl w:val="0"/>
          <w:numId w:val="15"/>
        </w:numPr>
        <w:rPr>
          <w:rFonts w:ascii="Times New Roman" w:hAnsi="Times New Roman" w:cs="Times New Roman"/>
          <w:sz w:val="24"/>
          <w:szCs w:val="24"/>
        </w:rPr>
      </w:pPr>
      <w:r w:rsidRPr="00A6796F">
        <w:rPr>
          <w:rFonts w:ascii="Times New Roman" w:hAnsi="Times New Roman" w:cs="Times New Roman"/>
          <w:sz w:val="24"/>
          <w:szCs w:val="24"/>
        </w:rPr>
        <w:t xml:space="preserve">The user should be displayed </w:t>
      </w:r>
      <w:proofErr w:type="spellStart"/>
      <w:proofErr w:type="gramStart"/>
      <w:r w:rsidRPr="00A6796F">
        <w:rPr>
          <w:rFonts w:ascii="Times New Roman" w:hAnsi="Times New Roman" w:cs="Times New Roman"/>
          <w:sz w:val="24"/>
          <w:szCs w:val="24"/>
        </w:rPr>
        <w:t>a</w:t>
      </w:r>
      <w:proofErr w:type="spellEnd"/>
      <w:proofErr w:type="gramEnd"/>
      <w:r w:rsidRPr="00A6796F">
        <w:rPr>
          <w:rFonts w:ascii="Times New Roman" w:hAnsi="Times New Roman" w:cs="Times New Roman"/>
          <w:sz w:val="24"/>
          <w:szCs w:val="24"/>
        </w:rPr>
        <w:t xml:space="preserve"> appropriate message of authentication </w:t>
      </w:r>
      <w:r w:rsidR="00F760AB" w:rsidRPr="00A6796F">
        <w:rPr>
          <w:rFonts w:ascii="Times New Roman" w:hAnsi="Times New Roman" w:cs="Times New Roman"/>
          <w:sz w:val="24"/>
          <w:szCs w:val="24"/>
        </w:rPr>
        <w:t>fails.</w:t>
      </w:r>
    </w:p>
    <w:p w14:paraId="7C53B3AE" w14:textId="77777777" w:rsidR="00F760AB" w:rsidRPr="00A6796F" w:rsidRDefault="00F760AB" w:rsidP="00F760AB">
      <w:pPr>
        <w:rPr>
          <w:rFonts w:ascii="Times New Roman" w:hAnsi="Times New Roman" w:cs="Times New Roman"/>
          <w:sz w:val="24"/>
          <w:szCs w:val="24"/>
        </w:rPr>
      </w:pPr>
    </w:p>
    <w:p w14:paraId="47F05A11" w14:textId="5F7FD010" w:rsidR="00F760AB" w:rsidRPr="00A6796F" w:rsidRDefault="00F760AB" w:rsidP="00F760AB">
      <w:pPr>
        <w:pStyle w:val="ListParagraph"/>
        <w:numPr>
          <w:ilvl w:val="0"/>
          <w:numId w:val="12"/>
        </w:numPr>
        <w:rPr>
          <w:rFonts w:ascii="Times New Roman" w:hAnsi="Times New Roman" w:cs="Times New Roman"/>
          <w:b/>
          <w:bCs/>
          <w:sz w:val="28"/>
          <w:szCs w:val="28"/>
        </w:rPr>
      </w:pPr>
      <w:r w:rsidRPr="00A6796F">
        <w:rPr>
          <w:rFonts w:ascii="Times New Roman" w:hAnsi="Times New Roman" w:cs="Times New Roman"/>
          <w:b/>
          <w:bCs/>
          <w:sz w:val="28"/>
          <w:szCs w:val="28"/>
        </w:rPr>
        <w:t xml:space="preserve">Posting blogs or </w:t>
      </w:r>
      <w:r w:rsidR="005806C2" w:rsidRPr="00A6796F">
        <w:rPr>
          <w:rFonts w:ascii="Times New Roman" w:hAnsi="Times New Roman" w:cs="Times New Roman"/>
          <w:b/>
          <w:bCs/>
          <w:sz w:val="28"/>
          <w:szCs w:val="28"/>
        </w:rPr>
        <w:t>I</w:t>
      </w:r>
      <w:r w:rsidRPr="00A6796F">
        <w:rPr>
          <w:rFonts w:ascii="Times New Roman" w:hAnsi="Times New Roman" w:cs="Times New Roman"/>
          <w:b/>
          <w:bCs/>
          <w:sz w:val="28"/>
          <w:szCs w:val="28"/>
        </w:rPr>
        <w:t>mages</w:t>
      </w:r>
    </w:p>
    <w:p w14:paraId="3C725A24" w14:textId="6C501D18" w:rsidR="005806C2" w:rsidRPr="00A6796F" w:rsidRDefault="005806C2" w:rsidP="005806C2">
      <w:pPr>
        <w:pStyle w:val="ListParagraph"/>
        <w:numPr>
          <w:ilvl w:val="0"/>
          <w:numId w:val="16"/>
        </w:numPr>
        <w:rPr>
          <w:rFonts w:ascii="Times New Roman" w:hAnsi="Times New Roman" w:cs="Times New Roman"/>
          <w:sz w:val="24"/>
          <w:szCs w:val="24"/>
        </w:rPr>
      </w:pPr>
      <w:r w:rsidRPr="00A6796F">
        <w:rPr>
          <w:rFonts w:ascii="Times New Roman" w:hAnsi="Times New Roman" w:cs="Times New Roman"/>
          <w:sz w:val="24"/>
          <w:szCs w:val="24"/>
        </w:rPr>
        <w:t>Users can create and publish blog posts or upload images.</w:t>
      </w:r>
    </w:p>
    <w:p w14:paraId="3A61E91F" w14:textId="653A74C1" w:rsidR="005806C2" w:rsidRPr="00A6796F" w:rsidRDefault="00A76543" w:rsidP="005806C2">
      <w:pPr>
        <w:pStyle w:val="ListParagraph"/>
        <w:numPr>
          <w:ilvl w:val="0"/>
          <w:numId w:val="16"/>
        </w:numPr>
        <w:rPr>
          <w:rFonts w:ascii="Times New Roman" w:hAnsi="Times New Roman" w:cs="Times New Roman"/>
          <w:sz w:val="24"/>
          <w:szCs w:val="24"/>
        </w:rPr>
      </w:pPr>
      <w:r w:rsidRPr="00A6796F">
        <w:rPr>
          <w:rFonts w:ascii="Times New Roman" w:hAnsi="Times New Roman" w:cs="Times New Roman"/>
          <w:sz w:val="24"/>
          <w:szCs w:val="24"/>
        </w:rPr>
        <w:t>The users should be able to upload images directly from the device.</w:t>
      </w:r>
    </w:p>
    <w:p w14:paraId="5C4D2574" w14:textId="77F04B3D" w:rsidR="00A76543" w:rsidRPr="00A6796F" w:rsidRDefault="009E0FBF" w:rsidP="005806C2">
      <w:pPr>
        <w:pStyle w:val="ListParagraph"/>
        <w:numPr>
          <w:ilvl w:val="0"/>
          <w:numId w:val="16"/>
        </w:numPr>
        <w:rPr>
          <w:rFonts w:ascii="Times New Roman" w:hAnsi="Times New Roman" w:cs="Times New Roman"/>
          <w:sz w:val="24"/>
          <w:szCs w:val="24"/>
        </w:rPr>
      </w:pPr>
      <w:r w:rsidRPr="00A6796F">
        <w:rPr>
          <w:rFonts w:ascii="Times New Roman" w:hAnsi="Times New Roman" w:cs="Times New Roman"/>
          <w:sz w:val="24"/>
          <w:szCs w:val="24"/>
        </w:rPr>
        <w:t>Choose who can view the post</w:t>
      </w:r>
      <w:r w:rsidR="00C3431D" w:rsidRPr="00A6796F">
        <w:rPr>
          <w:rFonts w:ascii="Times New Roman" w:hAnsi="Times New Roman" w:cs="Times New Roman"/>
          <w:sz w:val="24"/>
          <w:szCs w:val="24"/>
        </w:rPr>
        <w:t xml:space="preserve"> </w:t>
      </w:r>
      <w:r w:rsidRPr="00A6796F">
        <w:rPr>
          <w:rFonts w:ascii="Times New Roman" w:hAnsi="Times New Roman" w:cs="Times New Roman"/>
          <w:sz w:val="24"/>
          <w:szCs w:val="24"/>
        </w:rPr>
        <w:t>(Student,</w:t>
      </w:r>
      <w:r w:rsidR="00D93B73" w:rsidRPr="00A6796F">
        <w:rPr>
          <w:rFonts w:ascii="Times New Roman" w:hAnsi="Times New Roman" w:cs="Times New Roman"/>
          <w:sz w:val="24"/>
          <w:szCs w:val="24"/>
        </w:rPr>
        <w:t xml:space="preserve"> </w:t>
      </w:r>
      <w:r w:rsidRPr="00A6796F">
        <w:rPr>
          <w:rFonts w:ascii="Times New Roman" w:hAnsi="Times New Roman" w:cs="Times New Roman"/>
          <w:sz w:val="24"/>
          <w:szCs w:val="24"/>
        </w:rPr>
        <w:t>faculty</w:t>
      </w:r>
      <w:r w:rsidR="00726462" w:rsidRPr="00A6796F">
        <w:rPr>
          <w:rFonts w:ascii="Times New Roman" w:hAnsi="Times New Roman" w:cs="Times New Roman"/>
          <w:sz w:val="24"/>
          <w:szCs w:val="24"/>
        </w:rPr>
        <w:t>,</w:t>
      </w:r>
      <w:r w:rsidR="00D93B73" w:rsidRPr="00A6796F">
        <w:rPr>
          <w:rFonts w:ascii="Times New Roman" w:hAnsi="Times New Roman" w:cs="Times New Roman"/>
          <w:sz w:val="24"/>
          <w:szCs w:val="24"/>
        </w:rPr>
        <w:t xml:space="preserve"> </w:t>
      </w:r>
      <w:r w:rsidR="00726462" w:rsidRPr="00A6796F">
        <w:rPr>
          <w:rFonts w:ascii="Times New Roman" w:hAnsi="Times New Roman" w:cs="Times New Roman"/>
          <w:sz w:val="24"/>
          <w:szCs w:val="24"/>
        </w:rPr>
        <w:t>everyone,</w:t>
      </w:r>
      <w:r w:rsidR="00D93B73" w:rsidRPr="00A6796F">
        <w:rPr>
          <w:rFonts w:ascii="Times New Roman" w:hAnsi="Times New Roman" w:cs="Times New Roman"/>
          <w:sz w:val="24"/>
          <w:szCs w:val="24"/>
        </w:rPr>
        <w:t xml:space="preserve"> </w:t>
      </w:r>
      <w:r w:rsidR="00726462" w:rsidRPr="00A6796F">
        <w:rPr>
          <w:rFonts w:ascii="Times New Roman" w:hAnsi="Times New Roman" w:cs="Times New Roman"/>
          <w:sz w:val="24"/>
          <w:szCs w:val="24"/>
        </w:rPr>
        <w:t>specific group</w:t>
      </w:r>
      <w:r w:rsidRPr="00A6796F">
        <w:rPr>
          <w:rFonts w:ascii="Times New Roman" w:hAnsi="Times New Roman" w:cs="Times New Roman"/>
          <w:sz w:val="24"/>
          <w:szCs w:val="24"/>
        </w:rPr>
        <w:t>).</w:t>
      </w:r>
    </w:p>
    <w:p w14:paraId="24822FCF" w14:textId="1672CE0E" w:rsidR="009E0FBF" w:rsidRPr="00A6796F" w:rsidRDefault="001A0FDE" w:rsidP="005806C2">
      <w:pPr>
        <w:pStyle w:val="ListParagraph"/>
        <w:numPr>
          <w:ilvl w:val="0"/>
          <w:numId w:val="16"/>
        </w:numPr>
        <w:rPr>
          <w:rFonts w:ascii="Times New Roman" w:hAnsi="Times New Roman" w:cs="Times New Roman"/>
          <w:sz w:val="24"/>
          <w:szCs w:val="24"/>
        </w:rPr>
      </w:pPr>
      <w:r w:rsidRPr="00A6796F">
        <w:rPr>
          <w:rFonts w:ascii="Times New Roman" w:hAnsi="Times New Roman" w:cs="Times New Roman"/>
          <w:sz w:val="24"/>
          <w:szCs w:val="24"/>
        </w:rPr>
        <w:t>Users can comment on post and like posts.</w:t>
      </w:r>
    </w:p>
    <w:p w14:paraId="3A4B6EB6" w14:textId="2F8352FD" w:rsidR="001A0FDE" w:rsidRPr="00A6796F" w:rsidRDefault="00A9499A" w:rsidP="005806C2">
      <w:pPr>
        <w:pStyle w:val="ListParagraph"/>
        <w:numPr>
          <w:ilvl w:val="0"/>
          <w:numId w:val="16"/>
        </w:numPr>
        <w:rPr>
          <w:rFonts w:ascii="Times New Roman" w:hAnsi="Times New Roman" w:cs="Times New Roman"/>
          <w:sz w:val="24"/>
          <w:szCs w:val="24"/>
        </w:rPr>
      </w:pPr>
      <w:r w:rsidRPr="00A6796F">
        <w:rPr>
          <w:rFonts w:ascii="Times New Roman" w:hAnsi="Times New Roman" w:cs="Times New Roman"/>
          <w:sz w:val="24"/>
          <w:szCs w:val="24"/>
        </w:rPr>
        <w:t>Receive alert for comments and likes on their posts or images.</w:t>
      </w:r>
    </w:p>
    <w:p w14:paraId="750F51F9" w14:textId="77777777" w:rsidR="00A9499A" w:rsidRPr="00A6796F" w:rsidRDefault="00A9499A" w:rsidP="00B666D6">
      <w:pPr>
        <w:rPr>
          <w:rFonts w:ascii="Times New Roman" w:hAnsi="Times New Roman" w:cs="Times New Roman"/>
          <w:sz w:val="24"/>
          <w:szCs w:val="24"/>
        </w:rPr>
      </w:pPr>
    </w:p>
    <w:p w14:paraId="4A96EB9D" w14:textId="2D1622EC" w:rsidR="00B666D6" w:rsidRPr="00A6796F" w:rsidRDefault="00B666D6" w:rsidP="00B666D6">
      <w:pPr>
        <w:pStyle w:val="ListParagraph"/>
        <w:numPr>
          <w:ilvl w:val="0"/>
          <w:numId w:val="12"/>
        </w:numPr>
        <w:rPr>
          <w:rFonts w:ascii="Times New Roman" w:hAnsi="Times New Roman" w:cs="Times New Roman"/>
          <w:b/>
          <w:bCs/>
          <w:sz w:val="28"/>
          <w:szCs w:val="28"/>
        </w:rPr>
      </w:pPr>
      <w:r w:rsidRPr="00A6796F">
        <w:rPr>
          <w:rFonts w:ascii="Times New Roman" w:hAnsi="Times New Roman" w:cs="Times New Roman"/>
          <w:b/>
          <w:bCs/>
          <w:sz w:val="28"/>
          <w:szCs w:val="28"/>
        </w:rPr>
        <w:t>Viewing posts and blogs</w:t>
      </w:r>
    </w:p>
    <w:p w14:paraId="3BA5501B" w14:textId="7C0FAD85" w:rsidR="00B666D6" w:rsidRPr="00A6796F" w:rsidRDefault="00B666D6" w:rsidP="00B666D6">
      <w:pPr>
        <w:pStyle w:val="ListParagraph"/>
        <w:numPr>
          <w:ilvl w:val="0"/>
          <w:numId w:val="17"/>
        </w:numPr>
        <w:rPr>
          <w:rFonts w:ascii="Times New Roman" w:hAnsi="Times New Roman" w:cs="Times New Roman"/>
          <w:sz w:val="24"/>
          <w:szCs w:val="24"/>
        </w:rPr>
      </w:pPr>
      <w:r w:rsidRPr="00A6796F">
        <w:rPr>
          <w:rFonts w:ascii="Times New Roman" w:hAnsi="Times New Roman" w:cs="Times New Roman"/>
          <w:sz w:val="24"/>
          <w:szCs w:val="24"/>
        </w:rPr>
        <w:t xml:space="preserve">Posts are presented in a clear </w:t>
      </w:r>
      <w:r w:rsidR="003E2997" w:rsidRPr="00A6796F">
        <w:rPr>
          <w:rFonts w:ascii="Times New Roman" w:hAnsi="Times New Roman" w:cs="Times New Roman"/>
          <w:sz w:val="24"/>
          <w:szCs w:val="24"/>
        </w:rPr>
        <w:t>and readable format.</w:t>
      </w:r>
    </w:p>
    <w:p w14:paraId="66FD3070" w14:textId="39BB147C" w:rsidR="003E2997" w:rsidRPr="00A6796F" w:rsidRDefault="003E2997" w:rsidP="00B666D6">
      <w:pPr>
        <w:pStyle w:val="ListParagraph"/>
        <w:numPr>
          <w:ilvl w:val="0"/>
          <w:numId w:val="17"/>
        </w:numPr>
        <w:rPr>
          <w:rFonts w:ascii="Times New Roman" w:hAnsi="Times New Roman" w:cs="Times New Roman"/>
          <w:sz w:val="24"/>
          <w:szCs w:val="24"/>
        </w:rPr>
      </w:pPr>
      <w:r w:rsidRPr="00A6796F">
        <w:rPr>
          <w:rFonts w:ascii="Times New Roman" w:hAnsi="Times New Roman" w:cs="Times New Roman"/>
          <w:sz w:val="24"/>
          <w:szCs w:val="24"/>
        </w:rPr>
        <w:t>Users are only able to see posts whom they follow.</w:t>
      </w:r>
    </w:p>
    <w:p w14:paraId="7A0DE8BE" w14:textId="35D72588" w:rsidR="003E2997" w:rsidRPr="00A6796F" w:rsidRDefault="008F147A" w:rsidP="00B666D6">
      <w:pPr>
        <w:pStyle w:val="ListParagraph"/>
        <w:numPr>
          <w:ilvl w:val="0"/>
          <w:numId w:val="17"/>
        </w:numPr>
        <w:rPr>
          <w:rFonts w:ascii="Times New Roman" w:hAnsi="Times New Roman" w:cs="Times New Roman"/>
          <w:sz w:val="24"/>
          <w:szCs w:val="24"/>
        </w:rPr>
      </w:pPr>
      <w:r w:rsidRPr="00A6796F">
        <w:rPr>
          <w:rFonts w:ascii="Times New Roman" w:hAnsi="Times New Roman" w:cs="Times New Roman"/>
          <w:sz w:val="24"/>
          <w:szCs w:val="24"/>
        </w:rPr>
        <w:t>Posta are arranged according to their date and popularity.</w:t>
      </w:r>
    </w:p>
    <w:p w14:paraId="1D838EEA" w14:textId="029BADFB" w:rsidR="008F147A" w:rsidRPr="00A6796F" w:rsidRDefault="008F147A" w:rsidP="00B666D6">
      <w:pPr>
        <w:pStyle w:val="ListParagraph"/>
        <w:numPr>
          <w:ilvl w:val="0"/>
          <w:numId w:val="17"/>
        </w:numPr>
        <w:rPr>
          <w:rFonts w:ascii="Times New Roman" w:hAnsi="Times New Roman" w:cs="Times New Roman"/>
          <w:sz w:val="24"/>
          <w:szCs w:val="24"/>
        </w:rPr>
      </w:pPr>
      <w:r w:rsidRPr="00A6796F">
        <w:rPr>
          <w:rFonts w:ascii="Times New Roman" w:hAnsi="Times New Roman" w:cs="Times New Roman"/>
          <w:sz w:val="24"/>
          <w:szCs w:val="24"/>
        </w:rPr>
        <w:t xml:space="preserve">Users must be able to </w:t>
      </w:r>
      <w:r w:rsidR="00E96168" w:rsidRPr="00A6796F">
        <w:rPr>
          <w:rFonts w:ascii="Times New Roman" w:hAnsi="Times New Roman" w:cs="Times New Roman"/>
          <w:sz w:val="24"/>
          <w:szCs w:val="24"/>
        </w:rPr>
        <w:t>like comment on them and share them with others.</w:t>
      </w:r>
    </w:p>
    <w:p w14:paraId="3EE39268" w14:textId="504F7793" w:rsidR="00A74BFA" w:rsidRDefault="00E96168" w:rsidP="00A74BFA">
      <w:pPr>
        <w:pStyle w:val="ListParagraph"/>
        <w:numPr>
          <w:ilvl w:val="0"/>
          <w:numId w:val="17"/>
        </w:numPr>
        <w:rPr>
          <w:rFonts w:ascii="Times New Roman" w:hAnsi="Times New Roman" w:cs="Times New Roman"/>
          <w:sz w:val="24"/>
          <w:szCs w:val="24"/>
        </w:rPr>
      </w:pPr>
      <w:r w:rsidRPr="00A6796F">
        <w:rPr>
          <w:rFonts w:ascii="Times New Roman" w:hAnsi="Times New Roman" w:cs="Times New Roman"/>
          <w:sz w:val="24"/>
          <w:szCs w:val="24"/>
        </w:rPr>
        <w:t xml:space="preserve">Users have options </w:t>
      </w:r>
      <w:r w:rsidR="00F067A9" w:rsidRPr="00A6796F">
        <w:rPr>
          <w:rFonts w:ascii="Times New Roman" w:hAnsi="Times New Roman" w:cs="Times New Roman"/>
          <w:sz w:val="24"/>
          <w:szCs w:val="24"/>
        </w:rPr>
        <w:t>to search for specific post or filter content by categories or tags</w:t>
      </w:r>
      <w:r w:rsidR="00A74BFA" w:rsidRPr="00A6796F">
        <w:rPr>
          <w:rFonts w:ascii="Times New Roman" w:hAnsi="Times New Roman" w:cs="Times New Roman"/>
          <w:sz w:val="24"/>
          <w:szCs w:val="24"/>
        </w:rPr>
        <w:t>.</w:t>
      </w:r>
    </w:p>
    <w:p w14:paraId="27E2B720" w14:textId="77777777" w:rsidR="00A6796F" w:rsidRPr="00A6796F" w:rsidRDefault="00A6796F" w:rsidP="00A6796F">
      <w:pPr>
        <w:pStyle w:val="ListParagraph"/>
        <w:ind w:left="1080"/>
        <w:rPr>
          <w:rFonts w:ascii="Times New Roman" w:hAnsi="Times New Roman" w:cs="Times New Roman"/>
          <w:sz w:val="24"/>
          <w:szCs w:val="24"/>
        </w:rPr>
      </w:pPr>
    </w:p>
    <w:p w14:paraId="3B1905DF" w14:textId="2B05B6DD" w:rsidR="00A74BFA" w:rsidRPr="00A6796F" w:rsidRDefault="00A74BFA" w:rsidP="00A74BFA">
      <w:pPr>
        <w:pStyle w:val="ListParagraph"/>
        <w:numPr>
          <w:ilvl w:val="0"/>
          <w:numId w:val="12"/>
        </w:numPr>
        <w:rPr>
          <w:rFonts w:ascii="Times New Roman" w:hAnsi="Times New Roman" w:cs="Times New Roman"/>
          <w:b/>
          <w:bCs/>
          <w:sz w:val="28"/>
          <w:szCs w:val="28"/>
        </w:rPr>
      </w:pPr>
      <w:r w:rsidRPr="00A6796F">
        <w:rPr>
          <w:rFonts w:ascii="Times New Roman" w:hAnsi="Times New Roman" w:cs="Times New Roman"/>
          <w:b/>
          <w:bCs/>
          <w:sz w:val="28"/>
          <w:szCs w:val="28"/>
        </w:rPr>
        <w:t>Profile</w:t>
      </w:r>
    </w:p>
    <w:p w14:paraId="1549687E" w14:textId="7501944E" w:rsidR="00A74BFA" w:rsidRPr="00A6796F" w:rsidRDefault="00A74BFA" w:rsidP="00A74BFA">
      <w:pPr>
        <w:pStyle w:val="ListParagraph"/>
        <w:numPr>
          <w:ilvl w:val="0"/>
          <w:numId w:val="18"/>
        </w:numPr>
        <w:rPr>
          <w:rFonts w:ascii="Times New Roman" w:hAnsi="Times New Roman" w:cs="Times New Roman"/>
          <w:sz w:val="24"/>
          <w:szCs w:val="24"/>
        </w:rPr>
      </w:pPr>
      <w:r w:rsidRPr="00A6796F">
        <w:rPr>
          <w:rFonts w:ascii="Times New Roman" w:hAnsi="Times New Roman" w:cs="Times New Roman"/>
          <w:sz w:val="24"/>
          <w:szCs w:val="24"/>
        </w:rPr>
        <w:t xml:space="preserve">Each user </w:t>
      </w:r>
      <w:proofErr w:type="gramStart"/>
      <w:r w:rsidRPr="00A6796F">
        <w:rPr>
          <w:rFonts w:ascii="Times New Roman" w:hAnsi="Times New Roman" w:cs="Times New Roman"/>
          <w:sz w:val="24"/>
          <w:szCs w:val="24"/>
        </w:rPr>
        <w:t>have</w:t>
      </w:r>
      <w:proofErr w:type="gramEnd"/>
      <w:r w:rsidRPr="00A6796F">
        <w:rPr>
          <w:rFonts w:ascii="Times New Roman" w:hAnsi="Times New Roman" w:cs="Times New Roman"/>
          <w:sz w:val="24"/>
          <w:szCs w:val="24"/>
        </w:rPr>
        <w:t xml:space="preserve"> a personalized profile</w:t>
      </w:r>
      <w:r w:rsidR="004A47BE" w:rsidRPr="00A6796F">
        <w:rPr>
          <w:rFonts w:ascii="Times New Roman" w:hAnsi="Times New Roman" w:cs="Times New Roman"/>
          <w:sz w:val="24"/>
          <w:szCs w:val="24"/>
        </w:rPr>
        <w:t xml:space="preserve"> displaying their information</w:t>
      </w:r>
    </w:p>
    <w:p w14:paraId="0F172233" w14:textId="51F2D152" w:rsidR="004A47BE" w:rsidRPr="00A6796F" w:rsidRDefault="004A47BE" w:rsidP="00A74BFA">
      <w:pPr>
        <w:pStyle w:val="ListParagraph"/>
        <w:numPr>
          <w:ilvl w:val="0"/>
          <w:numId w:val="18"/>
        </w:numPr>
        <w:rPr>
          <w:rFonts w:ascii="Times New Roman" w:hAnsi="Times New Roman" w:cs="Times New Roman"/>
          <w:sz w:val="24"/>
          <w:szCs w:val="24"/>
        </w:rPr>
      </w:pPr>
      <w:r w:rsidRPr="00A6796F">
        <w:rPr>
          <w:rFonts w:ascii="Times New Roman" w:hAnsi="Times New Roman" w:cs="Times New Roman"/>
          <w:sz w:val="24"/>
          <w:szCs w:val="24"/>
        </w:rPr>
        <w:t xml:space="preserve">Users can follow other profile </w:t>
      </w:r>
      <w:r w:rsidR="00841F4D" w:rsidRPr="00A6796F">
        <w:rPr>
          <w:rFonts w:ascii="Times New Roman" w:hAnsi="Times New Roman" w:cs="Times New Roman"/>
          <w:sz w:val="24"/>
          <w:szCs w:val="24"/>
        </w:rPr>
        <w:t>to stay updated with their activities.</w:t>
      </w:r>
    </w:p>
    <w:p w14:paraId="38019275" w14:textId="34E1470A" w:rsidR="00841F4D" w:rsidRPr="00A6796F" w:rsidRDefault="006C5414" w:rsidP="00A74BFA">
      <w:pPr>
        <w:pStyle w:val="ListParagraph"/>
        <w:numPr>
          <w:ilvl w:val="0"/>
          <w:numId w:val="18"/>
        </w:numPr>
        <w:rPr>
          <w:rFonts w:ascii="Times New Roman" w:hAnsi="Times New Roman" w:cs="Times New Roman"/>
          <w:sz w:val="24"/>
          <w:szCs w:val="24"/>
        </w:rPr>
      </w:pPr>
      <w:r w:rsidRPr="00A6796F">
        <w:rPr>
          <w:rFonts w:ascii="Times New Roman" w:hAnsi="Times New Roman" w:cs="Times New Roman"/>
          <w:sz w:val="24"/>
          <w:szCs w:val="24"/>
        </w:rPr>
        <w:t>Display the count of followers and profile followed by users</w:t>
      </w:r>
    </w:p>
    <w:p w14:paraId="5D532499" w14:textId="5B3AC8CA" w:rsidR="006C5414" w:rsidRPr="00A6796F" w:rsidRDefault="006C5414" w:rsidP="00A74BFA">
      <w:pPr>
        <w:pStyle w:val="ListParagraph"/>
        <w:numPr>
          <w:ilvl w:val="0"/>
          <w:numId w:val="18"/>
        </w:numPr>
        <w:rPr>
          <w:rFonts w:ascii="Times New Roman" w:hAnsi="Times New Roman" w:cs="Times New Roman"/>
          <w:sz w:val="24"/>
          <w:szCs w:val="24"/>
        </w:rPr>
      </w:pPr>
      <w:r w:rsidRPr="00A6796F">
        <w:rPr>
          <w:rFonts w:ascii="Times New Roman" w:hAnsi="Times New Roman" w:cs="Times New Roman"/>
          <w:sz w:val="24"/>
          <w:szCs w:val="24"/>
        </w:rPr>
        <w:t xml:space="preserve">Option to edit profile </w:t>
      </w:r>
      <w:r w:rsidR="003751A5" w:rsidRPr="00A6796F">
        <w:rPr>
          <w:rFonts w:ascii="Times New Roman" w:hAnsi="Times New Roman" w:cs="Times New Roman"/>
          <w:sz w:val="24"/>
          <w:szCs w:val="24"/>
        </w:rPr>
        <w:t>details and profile picture</w:t>
      </w:r>
    </w:p>
    <w:p w14:paraId="21DA8858" w14:textId="4126D263" w:rsidR="003751A5" w:rsidRPr="00A6796F" w:rsidRDefault="003751A5" w:rsidP="00A74BFA">
      <w:pPr>
        <w:pStyle w:val="ListParagraph"/>
        <w:numPr>
          <w:ilvl w:val="0"/>
          <w:numId w:val="18"/>
        </w:numPr>
        <w:rPr>
          <w:rFonts w:ascii="Times New Roman" w:hAnsi="Times New Roman" w:cs="Times New Roman"/>
          <w:sz w:val="24"/>
          <w:szCs w:val="24"/>
        </w:rPr>
      </w:pPr>
      <w:r w:rsidRPr="00A6796F">
        <w:rPr>
          <w:rFonts w:ascii="Times New Roman" w:hAnsi="Times New Roman" w:cs="Times New Roman"/>
          <w:sz w:val="24"/>
          <w:szCs w:val="24"/>
        </w:rPr>
        <w:t>User can view all their posts</w:t>
      </w:r>
    </w:p>
    <w:p w14:paraId="4FF025E3" w14:textId="5BBA0A15" w:rsidR="004B1E8B" w:rsidRDefault="004B1E8B" w:rsidP="00BB5639">
      <w:pPr>
        <w:pStyle w:val="ListParagraph"/>
        <w:numPr>
          <w:ilvl w:val="0"/>
          <w:numId w:val="18"/>
        </w:numPr>
        <w:rPr>
          <w:rFonts w:ascii="Times New Roman" w:hAnsi="Times New Roman" w:cs="Times New Roman"/>
          <w:sz w:val="24"/>
          <w:szCs w:val="24"/>
        </w:rPr>
      </w:pPr>
      <w:r w:rsidRPr="00A6796F">
        <w:rPr>
          <w:rFonts w:ascii="Times New Roman" w:hAnsi="Times New Roman" w:cs="Times New Roman"/>
          <w:sz w:val="24"/>
          <w:szCs w:val="24"/>
        </w:rPr>
        <w:t>Users must have options to edit and delete posts.</w:t>
      </w:r>
    </w:p>
    <w:p w14:paraId="277B04E4" w14:textId="77777777" w:rsidR="00A6796F" w:rsidRPr="00A6796F" w:rsidRDefault="00A6796F" w:rsidP="00A6796F">
      <w:pPr>
        <w:pStyle w:val="ListParagraph"/>
        <w:ind w:left="1080"/>
        <w:rPr>
          <w:rFonts w:ascii="Times New Roman" w:hAnsi="Times New Roman" w:cs="Times New Roman"/>
          <w:sz w:val="28"/>
          <w:szCs w:val="28"/>
        </w:rPr>
      </w:pPr>
    </w:p>
    <w:p w14:paraId="2638AFD9" w14:textId="41B35DF1" w:rsidR="00BB5639" w:rsidRPr="00A6796F" w:rsidRDefault="00BB5639" w:rsidP="00BB5639">
      <w:pPr>
        <w:pStyle w:val="ListParagraph"/>
        <w:numPr>
          <w:ilvl w:val="0"/>
          <w:numId w:val="12"/>
        </w:numPr>
        <w:rPr>
          <w:rFonts w:ascii="Times New Roman" w:hAnsi="Times New Roman" w:cs="Times New Roman"/>
          <w:b/>
          <w:bCs/>
          <w:sz w:val="28"/>
          <w:szCs w:val="28"/>
        </w:rPr>
      </w:pPr>
      <w:r w:rsidRPr="00A6796F">
        <w:rPr>
          <w:rFonts w:ascii="Times New Roman" w:hAnsi="Times New Roman" w:cs="Times New Roman"/>
          <w:b/>
          <w:bCs/>
          <w:sz w:val="28"/>
          <w:szCs w:val="28"/>
        </w:rPr>
        <w:t>Communication</w:t>
      </w:r>
      <w:r w:rsidR="00070897" w:rsidRPr="00A6796F">
        <w:rPr>
          <w:rFonts w:ascii="Times New Roman" w:hAnsi="Times New Roman" w:cs="Times New Roman"/>
          <w:b/>
          <w:bCs/>
          <w:sz w:val="28"/>
          <w:szCs w:val="28"/>
        </w:rPr>
        <w:t xml:space="preserve"> (Messaging)</w:t>
      </w:r>
    </w:p>
    <w:p w14:paraId="038BFADD" w14:textId="0AEBBC93" w:rsidR="00A5661F" w:rsidRPr="00A6796F" w:rsidRDefault="00A5661F" w:rsidP="00A5661F">
      <w:pPr>
        <w:pStyle w:val="ListParagraph"/>
        <w:numPr>
          <w:ilvl w:val="0"/>
          <w:numId w:val="19"/>
        </w:numPr>
        <w:rPr>
          <w:rFonts w:ascii="Times New Roman" w:hAnsi="Times New Roman" w:cs="Times New Roman"/>
          <w:sz w:val="24"/>
          <w:szCs w:val="24"/>
        </w:rPr>
      </w:pPr>
      <w:r w:rsidRPr="00A6796F">
        <w:rPr>
          <w:rFonts w:ascii="Times New Roman" w:hAnsi="Times New Roman" w:cs="Times New Roman"/>
          <w:sz w:val="24"/>
          <w:szCs w:val="24"/>
        </w:rPr>
        <w:t>User can send private messages to other users.</w:t>
      </w:r>
    </w:p>
    <w:p w14:paraId="260FC048" w14:textId="3022D12A" w:rsidR="006D3AFC" w:rsidRPr="00A6796F" w:rsidRDefault="00B3631C" w:rsidP="006D3AFC">
      <w:pPr>
        <w:pStyle w:val="ListParagraph"/>
        <w:numPr>
          <w:ilvl w:val="0"/>
          <w:numId w:val="19"/>
        </w:numPr>
        <w:rPr>
          <w:rFonts w:ascii="Times New Roman" w:hAnsi="Times New Roman" w:cs="Times New Roman"/>
          <w:sz w:val="24"/>
          <w:szCs w:val="24"/>
        </w:rPr>
      </w:pPr>
      <w:r w:rsidRPr="00A6796F">
        <w:rPr>
          <w:rFonts w:ascii="Times New Roman" w:hAnsi="Times New Roman" w:cs="Times New Roman"/>
          <w:sz w:val="24"/>
          <w:szCs w:val="24"/>
        </w:rPr>
        <w:t xml:space="preserve">User must be able to create and participate in group chats </w:t>
      </w:r>
      <w:r w:rsidR="006252C8" w:rsidRPr="00A6796F">
        <w:rPr>
          <w:rFonts w:ascii="Times New Roman" w:hAnsi="Times New Roman" w:cs="Times New Roman"/>
          <w:sz w:val="24"/>
          <w:szCs w:val="24"/>
        </w:rPr>
        <w:t>with multiple users.</w:t>
      </w:r>
    </w:p>
    <w:p w14:paraId="4CF8A32C" w14:textId="0B3FCB48" w:rsidR="006252C8" w:rsidRPr="00A6796F" w:rsidRDefault="006252C8" w:rsidP="00B3631C">
      <w:pPr>
        <w:pStyle w:val="ListParagraph"/>
        <w:numPr>
          <w:ilvl w:val="0"/>
          <w:numId w:val="19"/>
        </w:numPr>
        <w:rPr>
          <w:rFonts w:ascii="Times New Roman" w:hAnsi="Times New Roman" w:cs="Times New Roman"/>
          <w:sz w:val="24"/>
          <w:szCs w:val="24"/>
        </w:rPr>
      </w:pPr>
      <w:r w:rsidRPr="00A6796F">
        <w:rPr>
          <w:rFonts w:ascii="Times New Roman" w:hAnsi="Times New Roman" w:cs="Times New Roman"/>
          <w:sz w:val="24"/>
          <w:szCs w:val="24"/>
        </w:rPr>
        <w:t xml:space="preserve">Users must have option share </w:t>
      </w:r>
      <w:r w:rsidR="00C5188F" w:rsidRPr="00A6796F">
        <w:rPr>
          <w:rFonts w:ascii="Times New Roman" w:hAnsi="Times New Roman" w:cs="Times New Roman"/>
          <w:sz w:val="24"/>
          <w:szCs w:val="24"/>
        </w:rPr>
        <w:t>images videos and files within messages.</w:t>
      </w:r>
    </w:p>
    <w:p w14:paraId="553061FE" w14:textId="0D0582C0" w:rsidR="00C5188F" w:rsidRPr="00A6796F" w:rsidRDefault="00B0712F" w:rsidP="00B3631C">
      <w:pPr>
        <w:pStyle w:val="ListParagraph"/>
        <w:numPr>
          <w:ilvl w:val="0"/>
          <w:numId w:val="19"/>
        </w:numPr>
        <w:rPr>
          <w:rFonts w:ascii="Times New Roman" w:hAnsi="Times New Roman" w:cs="Times New Roman"/>
          <w:sz w:val="24"/>
          <w:szCs w:val="24"/>
        </w:rPr>
      </w:pPr>
      <w:r w:rsidRPr="00A6796F">
        <w:rPr>
          <w:rFonts w:ascii="Times New Roman" w:hAnsi="Times New Roman" w:cs="Times New Roman"/>
          <w:sz w:val="24"/>
          <w:szCs w:val="24"/>
        </w:rPr>
        <w:t>Users also able to see the status of message sent delivered and read.</w:t>
      </w:r>
    </w:p>
    <w:p w14:paraId="6C3DE926" w14:textId="77777777" w:rsidR="00B0712F" w:rsidRPr="00A6796F" w:rsidRDefault="00B0712F" w:rsidP="001119A5">
      <w:pPr>
        <w:rPr>
          <w:rFonts w:ascii="Times New Roman" w:hAnsi="Times New Roman" w:cs="Times New Roman"/>
          <w:sz w:val="24"/>
          <w:szCs w:val="24"/>
        </w:rPr>
      </w:pPr>
    </w:p>
    <w:p w14:paraId="3A793828" w14:textId="7A93713E" w:rsidR="001119A5" w:rsidRPr="00A6796F" w:rsidRDefault="001119A5" w:rsidP="001119A5">
      <w:pPr>
        <w:pStyle w:val="ListParagraph"/>
        <w:numPr>
          <w:ilvl w:val="0"/>
          <w:numId w:val="12"/>
        </w:numPr>
        <w:rPr>
          <w:rFonts w:ascii="Times New Roman" w:hAnsi="Times New Roman" w:cs="Times New Roman"/>
          <w:b/>
          <w:bCs/>
          <w:sz w:val="28"/>
          <w:szCs w:val="28"/>
        </w:rPr>
      </w:pPr>
      <w:r w:rsidRPr="00A6796F">
        <w:rPr>
          <w:rFonts w:ascii="Times New Roman" w:hAnsi="Times New Roman" w:cs="Times New Roman"/>
          <w:b/>
          <w:bCs/>
          <w:sz w:val="28"/>
          <w:szCs w:val="28"/>
        </w:rPr>
        <w:t>Others</w:t>
      </w:r>
    </w:p>
    <w:p w14:paraId="249FD816" w14:textId="4A95852B" w:rsidR="001119A5" w:rsidRPr="00A6796F" w:rsidRDefault="001119A5" w:rsidP="001119A5">
      <w:pPr>
        <w:pStyle w:val="ListParagraph"/>
        <w:numPr>
          <w:ilvl w:val="0"/>
          <w:numId w:val="20"/>
        </w:numPr>
        <w:rPr>
          <w:rFonts w:ascii="Times New Roman" w:hAnsi="Times New Roman" w:cs="Times New Roman"/>
          <w:sz w:val="24"/>
          <w:szCs w:val="24"/>
        </w:rPr>
      </w:pPr>
      <w:r w:rsidRPr="00A6796F">
        <w:rPr>
          <w:rFonts w:ascii="Times New Roman" w:hAnsi="Times New Roman" w:cs="Times New Roman"/>
          <w:sz w:val="24"/>
          <w:szCs w:val="24"/>
        </w:rPr>
        <w:t xml:space="preserve">Have an AI section which suggest </w:t>
      </w:r>
      <w:r w:rsidR="00A8169E" w:rsidRPr="00A6796F">
        <w:rPr>
          <w:rFonts w:ascii="Times New Roman" w:hAnsi="Times New Roman" w:cs="Times New Roman"/>
          <w:sz w:val="24"/>
          <w:szCs w:val="24"/>
        </w:rPr>
        <w:t>topics for blogs and helps with structing and editing.</w:t>
      </w:r>
    </w:p>
    <w:p w14:paraId="79E7F08C" w14:textId="17FBD9D4" w:rsidR="00A8169E" w:rsidRPr="00A6796F" w:rsidRDefault="00A8169E" w:rsidP="001119A5">
      <w:pPr>
        <w:pStyle w:val="ListParagraph"/>
        <w:numPr>
          <w:ilvl w:val="0"/>
          <w:numId w:val="20"/>
        </w:numPr>
        <w:rPr>
          <w:rFonts w:ascii="Times New Roman" w:hAnsi="Times New Roman" w:cs="Times New Roman"/>
          <w:sz w:val="24"/>
          <w:szCs w:val="24"/>
        </w:rPr>
      </w:pPr>
      <w:r w:rsidRPr="00A6796F">
        <w:rPr>
          <w:rFonts w:ascii="Times New Roman" w:hAnsi="Times New Roman" w:cs="Times New Roman"/>
          <w:sz w:val="24"/>
          <w:szCs w:val="24"/>
        </w:rPr>
        <w:t xml:space="preserve">Have anonymous </w:t>
      </w:r>
      <w:r w:rsidR="001355FB" w:rsidRPr="00A6796F">
        <w:rPr>
          <w:rFonts w:ascii="Times New Roman" w:hAnsi="Times New Roman" w:cs="Times New Roman"/>
          <w:sz w:val="24"/>
          <w:szCs w:val="24"/>
        </w:rPr>
        <w:t xml:space="preserve">message section where users can send message without revealing </w:t>
      </w:r>
      <w:r w:rsidR="006C0D17" w:rsidRPr="00A6796F">
        <w:rPr>
          <w:rFonts w:ascii="Times New Roman" w:hAnsi="Times New Roman" w:cs="Times New Roman"/>
          <w:sz w:val="24"/>
          <w:szCs w:val="24"/>
        </w:rPr>
        <w:t>identity.</w:t>
      </w:r>
    </w:p>
    <w:p w14:paraId="273012BE" w14:textId="4ECCE866" w:rsidR="006C0D17" w:rsidRPr="00A6796F" w:rsidRDefault="00A6796F" w:rsidP="006C0D17">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25FC7529" wp14:editId="24B05A55">
                <wp:extent cx="5731510" cy="19685"/>
                <wp:effectExtent l="0" t="0" r="21590" b="18415"/>
                <wp:docPr id="1344914244" name="Group 134491424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412880815"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7097863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6845251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48371844"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216203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8919491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05881459"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433604"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0161389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FB9D0FF" id="Group 134491424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&#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31491B68" w14:textId="0804065D" w:rsidR="00A44D68" w:rsidRDefault="006C0D17" w:rsidP="00B40CB2">
      <w:pPr>
        <w:rPr>
          <w:rFonts w:ascii="Times New Roman" w:hAnsi="Times New Roman" w:cs="Times New Roman"/>
          <w:b/>
          <w:bCs/>
          <w:sz w:val="32"/>
          <w:szCs w:val="32"/>
        </w:rPr>
      </w:pPr>
      <w:r w:rsidRPr="00A6796F">
        <w:rPr>
          <w:rFonts w:ascii="Times New Roman" w:hAnsi="Times New Roman" w:cs="Times New Roman"/>
          <w:b/>
          <w:bCs/>
          <w:sz w:val="32"/>
          <w:szCs w:val="32"/>
        </w:rPr>
        <w:t>3.2.2.1.</w:t>
      </w:r>
      <w:r w:rsidRPr="00A6796F">
        <w:rPr>
          <w:rFonts w:ascii="Times New Roman" w:hAnsi="Times New Roman" w:cs="Times New Roman"/>
          <w:b/>
          <w:bCs/>
          <w:sz w:val="32"/>
          <w:szCs w:val="32"/>
        </w:rPr>
        <w:tab/>
        <w:t>Functional Requirement</w:t>
      </w:r>
      <w:r w:rsidR="002D5CF5" w:rsidRPr="00A6796F">
        <w:rPr>
          <w:rFonts w:ascii="Times New Roman" w:hAnsi="Times New Roman" w:cs="Times New Roman"/>
          <w:b/>
          <w:bCs/>
          <w:sz w:val="32"/>
          <w:szCs w:val="32"/>
        </w:rPr>
        <w:t>s</w:t>
      </w:r>
    </w:p>
    <w:p w14:paraId="6FEDE089" w14:textId="77777777" w:rsidR="00A6796F" w:rsidRPr="00A6796F" w:rsidRDefault="00A6796F" w:rsidP="00B40CB2">
      <w:pPr>
        <w:rPr>
          <w:rFonts w:ascii="Times New Roman" w:hAnsi="Times New Roman" w:cs="Times New Roman"/>
          <w:b/>
          <w:bCs/>
          <w:sz w:val="32"/>
          <w:szCs w:val="32"/>
        </w:rPr>
      </w:pPr>
    </w:p>
    <w:p w14:paraId="751A6F23" w14:textId="5FCB4730" w:rsidR="00B835C0" w:rsidRPr="00A6796F" w:rsidRDefault="00CD61EA" w:rsidP="00CD61EA">
      <w:pPr>
        <w:pStyle w:val="ListParagraph"/>
        <w:numPr>
          <w:ilvl w:val="0"/>
          <w:numId w:val="24"/>
        </w:numPr>
        <w:rPr>
          <w:rFonts w:ascii="Times New Roman" w:hAnsi="Times New Roman" w:cs="Times New Roman"/>
          <w:b/>
          <w:bCs/>
          <w:sz w:val="28"/>
          <w:szCs w:val="28"/>
        </w:rPr>
      </w:pPr>
      <w:r w:rsidRPr="00A6796F">
        <w:rPr>
          <w:rFonts w:ascii="Times New Roman" w:hAnsi="Times New Roman" w:cs="Times New Roman"/>
          <w:b/>
          <w:bCs/>
          <w:sz w:val="28"/>
          <w:szCs w:val="28"/>
        </w:rPr>
        <w:t>Login/Registration</w:t>
      </w:r>
    </w:p>
    <w:p w14:paraId="1CF04CCC" w14:textId="77777777" w:rsidR="00CD61EA" w:rsidRPr="00A6796F" w:rsidRDefault="00CD61EA" w:rsidP="00CD61EA">
      <w:pPr>
        <w:pStyle w:val="ListParagraph"/>
        <w:rPr>
          <w:rFonts w:ascii="Times New Roman" w:hAnsi="Times New Roman" w:cs="Times New Roman"/>
          <w:sz w:val="24"/>
          <w:szCs w:val="24"/>
        </w:rPr>
      </w:pPr>
      <w:r w:rsidRPr="00A6796F">
        <w:rPr>
          <w:rFonts w:ascii="Times New Roman" w:hAnsi="Times New Roman" w:cs="Times New Roman"/>
          <w:sz w:val="24"/>
          <w:szCs w:val="24"/>
        </w:rPr>
        <w:t>The new user should register first i.e. create an account after creation they will have to enter their valid username and password and proceed further.</w:t>
      </w:r>
    </w:p>
    <w:p w14:paraId="6250687F" w14:textId="77777777" w:rsidR="007E31C1" w:rsidRPr="00A6796F" w:rsidRDefault="007E31C1" w:rsidP="007E31C1">
      <w:pPr>
        <w:rPr>
          <w:rFonts w:ascii="Times New Roman" w:hAnsi="Times New Roman" w:cs="Times New Roman"/>
          <w:b/>
          <w:bCs/>
          <w:sz w:val="24"/>
          <w:szCs w:val="24"/>
        </w:rPr>
      </w:pPr>
    </w:p>
    <w:p w14:paraId="7B50FC9B" w14:textId="166394D2" w:rsidR="007E31C1" w:rsidRPr="00A6796F" w:rsidRDefault="007E31C1" w:rsidP="007E31C1">
      <w:pPr>
        <w:pStyle w:val="ListParagraph"/>
        <w:numPr>
          <w:ilvl w:val="0"/>
          <w:numId w:val="24"/>
        </w:numPr>
        <w:rPr>
          <w:rFonts w:ascii="Times New Roman" w:hAnsi="Times New Roman" w:cs="Times New Roman"/>
          <w:b/>
          <w:bCs/>
          <w:sz w:val="28"/>
          <w:szCs w:val="28"/>
        </w:rPr>
      </w:pPr>
      <w:r w:rsidRPr="00A6796F">
        <w:rPr>
          <w:rFonts w:ascii="Times New Roman" w:hAnsi="Times New Roman" w:cs="Times New Roman"/>
          <w:b/>
          <w:bCs/>
          <w:sz w:val="28"/>
          <w:szCs w:val="28"/>
        </w:rPr>
        <w:t>Posting blogs/Images</w:t>
      </w:r>
    </w:p>
    <w:p w14:paraId="0DE859EC" w14:textId="5B0903D6" w:rsidR="007E31C1" w:rsidRPr="00A6796F" w:rsidRDefault="007E31C1" w:rsidP="007E31C1">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Users can create and share </w:t>
      </w:r>
      <w:r w:rsidR="00152656" w:rsidRPr="00A6796F">
        <w:rPr>
          <w:rFonts w:ascii="Times New Roman" w:hAnsi="Times New Roman" w:cs="Times New Roman"/>
          <w:sz w:val="24"/>
          <w:szCs w:val="24"/>
        </w:rPr>
        <w:t xml:space="preserve">blogs and images customize posts with formatting options </w:t>
      </w:r>
      <w:r w:rsidR="00DC451E" w:rsidRPr="00A6796F">
        <w:rPr>
          <w:rFonts w:ascii="Times New Roman" w:hAnsi="Times New Roman" w:cs="Times New Roman"/>
          <w:sz w:val="24"/>
          <w:szCs w:val="24"/>
        </w:rPr>
        <w:t xml:space="preserve">manage visibility setting and interact with content through </w:t>
      </w:r>
      <w:r w:rsidR="00D30785" w:rsidRPr="00A6796F">
        <w:rPr>
          <w:rFonts w:ascii="Times New Roman" w:hAnsi="Times New Roman" w:cs="Times New Roman"/>
          <w:sz w:val="24"/>
          <w:szCs w:val="24"/>
        </w:rPr>
        <w:t>like and comments.</w:t>
      </w:r>
    </w:p>
    <w:p w14:paraId="5DC609BF" w14:textId="77777777" w:rsidR="00D30785" w:rsidRPr="00A6796F" w:rsidRDefault="00D30785" w:rsidP="00D30785">
      <w:pPr>
        <w:rPr>
          <w:rFonts w:ascii="Times New Roman" w:hAnsi="Times New Roman" w:cs="Times New Roman"/>
          <w:sz w:val="24"/>
          <w:szCs w:val="24"/>
        </w:rPr>
      </w:pPr>
    </w:p>
    <w:p w14:paraId="211BCD21" w14:textId="02C31BBF" w:rsidR="00D30785" w:rsidRPr="00A6796F" w:rsidRDefault="00D30785" w:rsidP="00D30785">
      <w:pPr>
        <w:pStyle w:val="ListParagraph"/>
        <w:numPr>
          <w:ilvl w:val="0"/>
          <w:numId w:val="24"/>
        </w:numPr>
        <w:rPr>
          <w:rFonts w:ascii="Times New Roman" w:hAnsi="Times New Roman" w:cs="Times New Roman"/>
          <w:b/>
          <w:bCs/>
          <w:sz w:val="28"/>
          <w:szCs w:val="28"/>
        </w:rPr>
      </w:pPr>
      <w:r w:rsidRPr="00A6796F">
        <w:rPr>
          <w:rFonts w:ascii="Times New Roman" w:hAnsi="Times New Roman" w:cs="Times New Roman"/>
          <w:b/>
          <w:bCs/>
          <w:sz w:val="28"/>
          <w:szCs w:val="28"/>
        </w:rPr>
        <w:t>Viewing blogs or posts</w:t>
      </w:r>
    </w:p>
    <w:p w14:paraId="782839B0" w14:textId="2103C42C" w:rsidR="00D30785" w:rsidRPr="00A6796F" w:rsidRDefault="000D0BD3" w:rsidP="00D30785">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Users can browse and discover posts and blogs search filter </w:t>
      </w:r>
      <w:r w:rsidR="006F77EB" w:rsidRPr="00A6796F">
        <w:rPr>
          <w:rFonts w:ascii="Times New Roman" w:hAnsi="Times New Roman" w:cs="Times New Roman"/>
          <w:sz w:val="24"/>
          <w:szCs w:val="24"/>
        </w:rPr>
        <w:t xml:space="preserve">content interact </w:t>
      </w:r>
      <w:r w:rsidR="00A611AD" w:rsidRPr="00A6796F">
        <w:rPr>
          <w:rFonts w:ascii="Times New Roman" w:hAnsi="Times New Roman" w:cs="Times New Roman"/>
          <w:sz w:val="24"/>
          <w:szCs w:val="24"/>
        </w:rPr>
        <w:t xml:space="preserve">by liking and commenting and explores update from </w:t>
      </w:r>
      <w:r w:rsidR="009644E5" w:rsidRPr="00A6796F">
        <w:rPr>
          <w:rFonts w:ascii="Times New Roman" w:hAnsi="Times New Roman" w:cs="Times New Roman"/>
          <w:sz w:val="24"/>
          <w:szCs w:val="24"/>
        </w:rPr>
        <w:t>other users.</w:t>
      </w:r>
    </w:p>
    <w:p w14:paraId="3766C89D" w14:textId="77777777" w:rsidR="009644E5" w:rsidRPr="00A6796F" w:rsidRDefault="009644E5" w:rsidP="009644E5">
      <w:pPr>
        <w:rPr>
          <w:rFonts w:ascii="Times New Roman" w:hAnsi="Times New Roman" w:cs="Times New Roman"/>
          <w:sz w:val="24"/>
          <w:szCs w:val="24"/>
        </w:rPr>
      </w:pPr>
    </w:p>
    <w:p w14:paraId="278EE671" w14:textId="2B97F11C" w:rsidR="009644E5" w:rsidRPr="00A6796F" w:rsidRDefault="009644E5" w:rsidP="009644E5">
      <w:pPr>
        <w:pStyle w:val="ListParagraph"/>
        <w:numPr>
          <w:ilvl w:val="0"/>
          <w:numId w:val="24"/>
        </w:numPr>
        <w:rPr>
          <w:rFonts w:ascii="Times New Roman" w:hAnsi="Times New Roman" w:cs="Times New Roman"/>
          <w:b/>
          <w:bCs/>
          <w:sz w:val="28"/>
          <w:szCs w:val="28"/>
        </w:rPr>
      </w:pPr>
      <w:r w:rsidRPr="00A6796F">
        <w:rPr>
          <w:rFonts w:ascii="Times New Roman" w:hAnsi="Times New Roman" w:cs="Times New Roman"/>
          <w:b/>
          <w:bCs/>
          <w:sz w:val="28"/>
          <w:szCs w:val="28"/>
        </w:rPr>
        <w:t>Manage profile</w:t>
      </w:r>
    </w:p>
    <w:p w14:paraId="2B79D9B5" w14:textId="195B4E1F" w:rsidR="009644E5" w:rsidRPr="00A6796F" w:rsidRDefault="009644E5" w:rsidP="009644E5">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Users can </w:t>
      </w:r>
      <w:r w:rsidR="00A5715A" w:rsidRPr="00A6796F">
        <w:rPr>
          <w:rFonts w:ascii="Times New Roman" w:hAnsi="Times New Roman" w:cs="Times New Roman"/>
          <w:sz w:val="24"/>
          <w:szCs w:val="24"/>
        </w:rPr>
        <w:t xml:space="preserve">personalize their profile with details and a profile picture </w:t>
      </w:r>
      <w:r w:rsidR="00C3685E" w:rsidRPr="00A6796F">
        <w:rPr>
          <w:rFonts w:ascii="Times New Roman" w:hAnsi="Times New Roman" w:cs="Times New Roman"/>
          <w:sz w:val="24"/>
          <w:szCs w:val="24"/>
        </w:rPr>
        <w:t>follow other users to stay updated manage their own post</w:t>
      </w:r>
      <w:r w:rsidR="00023603" w:rsidRPr="00A6796F">
        <w:rPr>
          <w:rFonts w:ascii="Times New Roman" w:hAnsi="Times New Roman" w:cs="Times New Roman"/>
          <w:sz w:val="24"/>
          <w:szCs w:val="24"/>
        </w:rPr>
        <w:t>s.</w:t>
      </w:r>
    </w:p>
    <w:p w14:paraId="299D35D4" w14:textId="77777777" w:rsidR="00023603" w:rsidRPr="00A6796F" w:rsidRDefault="00023603" w:rsidP="00023603">
      <w:pPr>
        <w:rPr>
          <w:rFonts w:ascii="Times New Roman" w:hAnsi="Times New Roman" w:cs="Times New Roman"/>
          <w:sz w:val="24"/>
          <w:szCs w:val="24"/>
        </w:rPr>
      </w:pPr>
    </w:p>
    <w:p w14:paraId="419666DE" w14:textId="158A4264" w:rsidR="00023603" w:rsidRPr="00A6796F" w:rsidRDefault="00023603" w:rsidP="00023603">
      <w:pPr>
        <w:pStyle w:val="ListParagraph"/>
        <w:numPr>
          <w:ilvl w:val="0"/>
          <w:numId w:val="24"/>
        </w:numPr>
        <w:rPr>
          <w:rFonts w:ascii="Times New Roman" w:hAnsi="Times New Roman" w:cs="Times New Roman"/>
          <w:b/>
          <w:bCs/>
          <w:sz w:val="28"/>
          <w:szCs w:val="28"/>
        </w:rPr>
      </w:pPr>
      <w:r w:rsidRPr="00A6796F">
        <w:rPr>
          <w:rFonts w:ascii="Times New Roman" w:hAnsi="Times New Roman" w:cs="Times New Roman"/>
          <w:b/>
          <w:bCs/>
          <w:sz w:val="28"/>
          <w:szCs w:val="28"/>
        </w:rPr>
        <w:t>Messaging</w:t>
      </w:r>
    </w:p>
    <w:p w14:paraId="499BDF98" w14:textId="46670590" w:rsidR="00023603" w:rsidRPr="00A6796F" w:rsidRDefault="00023603" w:rsidP="00023603">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User can send direct messaging </w:t>
      </w:r>
      <w:r w:rsidR="008305ED" w:rsidRPr="00A6796F">
        <w:rPr>
          <w:rFonts w:ascii="Times New Roman" w:hAnsi="Times New Roman" w:cs="Times New Roman"/>
          <w:sz w:val="24"/>
          <w:szCs w:val="24"/>
        </w:rPr>
        <w:t xml:space="preserve">to individuals or participate in group chats receive notifications </w:t>
      </w:r>
      <w:r w:rsidR="00F55006" w:rsidRPr="00A6796F">
        <w:rPr>
          <w:rFonts w:ascii="Times New Roman" w:hAnsi="Times New Roman" w:cs="Times New Roman"/>
          <w:sz w:val="24"/>
          <w:szCs w:val="24"/>
        </w:rPr>
        <w:t>for new messages share media like images and files.</w:t>
      </w:r>
    </w:p>
    <w:p w14:paraId="5DDF4EFB" w14:textId="77777777" w:rsidR="00610B0B" w:rsidRPr="00A6796F" w:rsidRDefault="00610B0B" w:rsidP="00610B0B">
      <w:pPr>
        <w:rPr>
          <w:rFonts w:ascii="Times New Roman" w:hAnsi="Times New Roman" w:cs="Times New Roman"/>
          <w:sz w:val="28"/>
          <w:szCs w:val="28"/>
        </w:rPr>
      </w:pPr>
    </w:p>
    <w:p w14:paraId="5B73DEEF" w14:textId="76233EB6" w:rsidR="00610B0B" w:rsidRPr="00A6796F" w:rsidRDefault="00610B0B" w:rsidP="00610B0B">
      <w:pPr>
        <w:pStyle w:val="ListParagraph"/>
        <w:numPr>
          <w:ilvl w:val="0"/>
          <w:numId w:val="24"/>
        </w:numPr>
        <w:rPr>
          <w:rFonts w:ascii="Times New Roman" w:hAnsi="Times New Roman" w:cs="Times New Roman"/>
          <w:b/>
          <w:bCs/>
          <w:sz w:val="28"/>
          <w:szCs w:val="28"/>
        </w:rPr>
      </w:pPr>
      <w:r w:rsidRPr="00A6796F">
        <w:rPr>
          <w:rFonts w:ascii="Times New Roman" w:hAnsi="Times New Roman" w:cs="Times New Roman"/>
          <w:b/>
          <w:bCs/>
          <w:sz w:val="28"/>
          <w:szCs w:val="28"/>
        </w:rPr>
        <w:t>Manage Posts</w:t>
      </w:r>
    </w:p>
    <w:p w14:paraId="78A7B8F4" w14:textId="19D9A5DC" w:rsidR="00610B0B" w:rsidRPr="00A6796F" w:rsidRDefault="00610B0B" w:rsidP="00610B0B">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Users can view edit and delete </w:t>
      </w:r>
      <w:r w:rsidR="00DB6F18" w:rsidRPr="00A6796F">
        <w:rPr>
          <w:rFonts w:ascii="Times New Roman" w:hAnsi="Times New Roman" w:cs="Times New Roman"/>
          <w:sz w:val="24"/>
          <w:szCs w:val="24"/>
        </w:rPr>
        <w:t xml:space="preserve">their own posts ensuring they have full control over the content </w:t>
      </w:r>
      <w:r w:rsidR="006C54BB" w:rsidRPr="00A6796F">
        <w:rPr>
          <w:rFonts w:ascii="Times New Roman" w:hAnsi="Times New Roman" w:cs="Times New Roman"/>
          <w:sz w:val="24"/>
          <w:szCs w:val="24"/>
        </w:rPr>
        <w:t xml:space="preserve">they </w:t>
      </w:r>
      <w:r w:rsidR="00D01754" w:rsidRPr="00A6796F">
        <w:rPr>
          <w:rFonts w:ascii="Times New Roman" w:hAnsi="Times New Roman" w:cs="Times New Roman"/>
          <w:sz w:val="24"/>
          <w:szCs w:val="24"/>
        </w:rPr>
        <w:t>share on the platform.</w:t>
      </w:r>
    </w:p>
    <w:p w14:paraId="39906AAD" w14:textId="77777777" w:rsidR="006C54BB" w:rsidRPr="00A6796F" w:rsidRDefault="006C54BB" w:rsidP="006C54BB">
      <w:pPr>
        <w:rPr>
          <w:rFonts w:ascii="Times New Roman" w:hAnsi="Times New Roman" w:cs="Times New Roman"/>
          <w:sz w:val="24"/>
          <w:szCs w:val="24"/>
        </w:rPr>
      </w:pPr>
    </w:p>
    <w:p w14:paraId="327B0EC1" w14:textId="7B42C178" w:rsidR="006C54BB" w:rsidRPr="00A6796F" w:rsidRDefault="006C54BB" w:rsidP="006C54BB">
      <w:pPr>
        <w:pStyle w:val="ListParagraph"/>
        <w:numPr>
          <w:ilvl w:val="0"/>
          <w:numId w:val="24"/>
        </w:numPr>
        <w:rPr>
          <w:rFonts w:ascii="Times New Roman" w:hAnsi="Times New Roman" w:cs="Times New Roman"/>
          <w:b/>
          <w:bCs/>
          <w:sz w:val="28"/>
          <w:szCs w:val="28"/>
        </w:rPr>
      </w:pPr>
      <w:r w:rsidRPr="00A6796F">
        <w:rPr>
          <w:rFonts w:ascii="Times New Roman" w:hAnsi="Times New Roman" w:cs="Times New Roman"/>
          <w:b/>
          <w:bCs/>
          <w:sz w:val="28"/>
          <w:szCs w:val="28"/>
        </w:rPr>
        <w:t>Anonymous messaging</w:t>
      </w:r>
    </w:p>
    <w:p w14:paraId="389AE06C" w14:textId="77777777" w:rsidR="00027B7A" w:rsidRPr="00A6796F" w:rsidRDefault="00027B7A" w:rsidP="00027B7A">
      <w:pPr>
        <w:rPr>
          <w:rFonts w:ascii="Times New Roman" w:hAnsi="Times New Roman" w:cs="Times New Roman"/>
          <w:b/>
          <w:bCs/>
          <w:sz w:val="24"/>
          <w:szCs w:val="24"/>
        </w:rPr>
      </w:pPr>
    </w:p>
    <w:p w14:paraId="5BC824D8" w14:textId="059A315E" w:rsidR="00027B7A" w:rsidRDefault="00027B7A" w:rsidP="00027B7A">
      <w:pPr>
        <w:pStyle w:val="ListParagraph"/>
        <w:numPr>
          <w:ilvl w:val="0"/>
          <w:numId w:val="24"/>
        </w:numPr>
        <w:rPr>
          <w:rFonts w:ascii="Times New Roman" w:hAnsi="Times New Roman" w:cs="Times New Roman"/>
          <w:b/>
          <w:bCs/>
          <w:sz w:val="28"/>
          <w:szCs w:val="28"/>
        </w:rPr>
      </w:pPr>
      <w:r w:rsidRPr="00A6796F">
        <w:rPr>
          <w:rFonts w:ascii="Times New Roman" w:hAnsi="Times New Roman" w:cs="Times New Roman"/>
          <w:b/>
          <w:bCs/>
          <w:sz w:val="28"/>
          <w:szCs w:val="28"/>
        </w:rPr>
        <w:t>AI talk</w:t>
      </w:r>
    </w:p>
    <w:p w14:paraId="1BCE923A" w14:textId="77777777" w:rsidR="00A6796F" w:rsidRPr="00A6796F" w:rsidRDefault="00A6796F" w:rsidP="00A6796F">
      <w:pPr>
        <w:pStyle w:val="ListParagraph"/>
        <w:rPr>
          <w:rFonts w:ascii="Times New Roman" w:hAnsi="Times New Roman" w:cs="Times New Roman"/>
          <w:b/>
          <w:bCs/>
          <w:sz w:val="28"/>
          <w:szCs w:val="28"/>
        </w:rPr>
      </w:pPr>
    </w:p>
    <w:p w14:paraId="6CC6A5AB" w14:textId="4DD9AA3A" w:rsidR="00A6796F" w:rsidRPr="00A6796F" w:rsidRDefault="00A6796F" w:rsidP="00A6796F">
      <w:pPr>
        <w:rPr>
          <w:rFonts w:ascii="Times New Roman" w:hAnsi="Times New Roman" w:cs="Times New Roman"/>
          <w:b/>
          <w:bCs/>
          <w:sz w:val="28"/>
          <w:szCs w:val="28"/>
        </w:rPr>
      </w:pPr>
      <w:r w:rsidRPr="00324A75">
        <w:rPr>
          <w:rFonts w:ascii="Times New Roman" w:hAnsi="Times New Roman" w:cs="Times New Roman"/>
          <w:noProof/>
        </w:rPr>
        <mc:AlternateContent>
          <mc:Choice Requires="wpg">
            <w:drawing>
              <wp:inline distT="0" distB="0" distL="0" distR="0" wp14:anchorId="326454B4" wp14:editId="3A9FE4E1">
                <wp:extent cx="5731510" cy="19685"/>
                <wp:effectExtent l="0" t="0" r="21590" b="18415"/>
                <wp:docPr id="2096600716" name="Group 209660071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26592090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6009056"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275100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9064554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6502656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00091435"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574425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30972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69026628"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185C242" id="Group 209660071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&#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p>
    <w:p w14:paraId="3860B065" w14:textId="77777777" w:rsidR="00027B7A" w:rsidRPr="00A6796F" w:rsidRDefault="00027B7A" w:rsidP="00027B7A">
      <w:pPr>
        <w:rPr>
          <w:rFonts w:ascii="Times New Roman" w:hAnsi="Times New Roman" w:cs="Times New Roman"/>
          <w:sz w:val="24"/>
          <w:szCs w:val="24"/>
        </w:rPr>
      </w:pPr>
    </w:p>
    <w:p w14:paraId="634393BB" w14:textId="12A4366E" w:rsidR="00027B7A" w:rsidRDefault="00027B7A" w:rsidP="00027B7A">
      <w:pPr>
        <w:rPr>
          <w:rFonts w:ascii="Times New Roman" w:hAnsi="Times New Roman" w:cs="Times New Roman"/>
          <w:b/>
          <w:bCs/>
          <w:sz w:val="32"/>
          <w:szCs w:val="32"/>
        </w:rPr>
      </w:pPr>
      <w:r w:rsidRPr="00A6796F">
        <w:rPr>
          <w:rFonts w:ascii="Times New Roman" w:hAnsi="Times New Roman" w:cs="Times New Roman"/>
          <w:b/>
          <w:bCs/>
          <w:sz w:val="32"/>
          <w:szCs w:val="32"/>
        </w:rPr>
        <w:t>3.2.2.2. Non</w:t>
      </w:r>
      <w:r w:rsidR="007E5635" w:rsidRPr="00A6796F">
        <w:rPr>
          <w:rFonts w:ascii="Times New Roman" w:hAnsi="Times New Roman" w:cs="Times New Roman"/>
          <w:b/>
          <w:bCs/>
          <w:sz w:val="32"/>
          <w:szCs w:val="32"/>
        </w:rPr>
        <w:t>-</w:t>
      </w:r>
      <w:r w:rsidR="0073321C" w:rsidRPr="00A6796F">
        <w:rPr>
          <w:rFonts w:ascii="Times New Roman" w:hAnsi="Times New Roman" w:cs="Times New Roman"/>
          <w:b/>
          <w:bCs/>
          <w:sz w:val="32"/>
          <w:szCs w:val="32"/>
        </w:rPr>
        <w:t>Functional Requirements</w:t>
      </w:r>
    </w:p>
    <w:p w14:paraId="27F239E4" w14:textId="77777777" w:rsidR="00A6796F" w:rsidRPr="00A6796F" w:rsidRDefault="00A6796F" w:rsidP="00027B7A">
      <w:pPr>
        <w:rPr>
          <w:rFonts w:ascii="Times New Roman" w:hAnsi="Times New Roman" w:cs="Times New Roman"/>
          <w:b/>
          <w:bCs/>
          <w:sz w:val="32"/>
          <w:szCs w:val="32"/>
        </w:rPr>
      </w:pPr>
    </w:p>
    <w:p w14:paraId="1610EEF1" w14:textId="32E4E76A" w:rsidR="00934CF6" w:rsidRPr="00A6796F" w:rsidRDefault="00934CF6" w:rsidP="00934CF6">
      <w:pPr>
        <w:pStyle w:val="ListParagraph"/>
        <w:numPr>
          <w:ilvl w:val="0"/>
          <w:numId w:val="25"/>
        </w:numPr>
        <w:rPr>
          <w:rFonts w:ascii="Times New Roman" w:hAnsi="Times New Roman" w:cs="Times New Roman"/>
          <w:b/>
          <w:bCs/>
          <w:sz w:val="28"/>
          <w:szCs w:val="28"/>
        </w:rPr>
      </w:pPr>
      <w:r w:rsidRPr="00A6796F">
        <w:rPr>
          <w:rFonts w:ascii="Times New Roman" w:hAnsi="Times New Roman" w:cs="Times New Roman"/>
          <w:b/>
          <w:bCs/>
          <w:sz w:val="28"/>
          <w:szCs w:val="28"/>
        </w:rPr>
        <w:t>User Friendliness</w:t>
      </w:r>
    </w:p>
    <w:p w14:paraId="1A30BA83" w14:textId="77777777" w:rsidR="00934CF6" w:rsidRPr="00A6796F" w:rsidRDefault="00934CF6" w:rsidP="00934CF6">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The app would implement proper navigation to access various activities/features. The titles must be self -explanatory and easily understandable to the user. The UI must be catchy attractive and would use animation.</w:t>
      </w:r>
    </w:p>
    <w:p w14:paraId="7E70A10D" w14:textId="77777777" w:rsidR="00934CF6" w:rsidRPr="00A6796F" w:rsidRDefault="00934CF6" w:rsidP="00A603F1">
      <w:pPr>
        <w:rPr>
          <w:rFonts w:ascii="Times New Roman" w:hAnsi="Times New Roman" w:cs="Times New Roman"/>
          <w:sz w:val="24"/>
          <w:szCs w:val="24"/>
        </w:rPr>
      </w:pPr>
    </w:p>
    <w:p w14:paraId="271D66F7" w14:textId="39608072" w:rsidR="00A603F1" w:rsidRPr="00A6796F" w:rsidRDefault="00A603F1" w:rsidP="00A603F1">
      <w:pPr>
        <w:pStyle w:val="ListParagraph"/>
        <w:numPr>
          <w:ilvl w:val="0"/>
          <w:numId w:val="25"/>
        </w:numPr>
        <w:rPr>
          <w:rFonts w:ascii="Times New Roman" w:hAnsi="Times New Roman" w:cs="Times New Roman"/>
          <w:b/>
          <w:bCs/>
          <w:sz w:val="28"/>
          <w:szCs w:val="28"/>
        </w:rPr>
      </w:pPr>
      <w:r w:rsidRPr="00A6796F">
        <w:rPr>
          <w:rFonts w:ascii="Times New Roman" w:hAnsi="Times New Roman" w:cs="Times New Roman"/>
          <w:b/>
          <w:bCs/>
          <w:sz w:val="28"/>
          <w:szCs w:val="28"/>
        </w:rPr>
        <w:t>Maintainability</w:t>
      </w:r>
    </w:p>
    <w:p w14:paraId="3278597E" w14:textId="1E3CBEB4" w:rsidR="00A603F1" w:rsidRPr="00A6796F" w:rsidRDefault="00A603F1" w:rsidP="00A603F1">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 xml:space="preserve">The application </w:t>
      </w:r>
      <w:r w:rsidR="00A101B0" w:rsidRPr="00A6796F">
        <w:rPr>
          <w:rFonts w:ascii="Times New Roman" w:hAnsi="Times New Roman" w:cs="Times New Roman"/>
          <w:sz w:val="24"/>
          <w:szCs w:val="24"/>
        </w:rPr>
        <w:t xml:space="preserve">would be well-documented the application code would contain </w:t>
      </w:r>
      <w:r w:rsidR="00B23FB2" w:rsidRPr="00A6796F">
        <w:rPr>
          <w:rFonts w:ascii="Times New Roman" w:hAnsi="Times New Roman" w:cs="Times New Roman"/>
          <w:sz w:val="24"/>
          <w:szCs w:val="24"/>
        </w:rPr>
        <w:t>consistent nomenclature for variables.</w:t>
      </w:r>
      <w:r w:rsidR="00BD0249" w:rsidRPr="00A6796F">
        <w:rPr>
          <w:rFonts w:ascii="Times New Roman" w:hAnsi="Times New Roman" w:cs="Times New Roman"/>
          <w:sz w:val="24"/>
          <w:szCs w:val="24"/>
        </w:rPr>
        <w:t xml:space="preserve"> The code would be readable and comment</w:t>
      </w:r>
      <w:r w:rsidR="00A6500F" w:rsidRPr="00A6796F">
        <w:rPr>
          <w:rFonts w:ascii="Times New Roman" w:hAnsi="Times New Roman" w:cs="Times New Roman"/>
          <w:sz w:val="24"/>
          <w:szCs w:val="24"/>
        </w:rPr>
        <w:t>s would be used to inform the reader about why that code was implemented</w:t>
      </w:r>
      <w:r w:rsidR="00A8342F" w:rsidRPr="00A6796F">
        <w:rPr>
          <w:rFonts w:ascii="Times New Roman" w:hAnsi="Times New Roman" w:cs="Times New Roman"/>
          <w:sz w:val="24"/>
          <w:szCs w:val="24"/>
        </w:rPr>
        <w:t>.</w:t>
      </w:r>
      <w:r w:rsidR="00BD0249" w:rsidRPr="00A6796F">
        <w:rPr>
          <w:rFonts w:ascii="Times New Roman" w:hAnsi="Times New Roman" w:cs="Times New Roman"/>
          <w:sz w:val="24"/>
          <w:szCs w:val="24"/>
        </w:rPr>
        <w:t xml:space="preserve"> </w:t>
      </w:r>
    </w:p>
    <w:p w14:paraId="5F520AB0" w14:textId="77777777" w:rsidR="00B23FB2" w:rsidRPr="00A6796F" w:rsidRDefault="00B23FB2" w:rsidP="00B23FB2">
      <w:pPr>
        <w:rPr>
          <w:rFonts w:ascii="Times New Roman" w:hAnsi="Times New Roman" w:cs="Times New Roman"/>
          <w:sz w:val="24"/>
          <w:szCs w:val="24"/>
        </w:rPr>
      </w:pPr>
    </w:p>
    <w:p w14:paraId="45C5940A" w14:textId="683F2646" w:rsidR="00B23FB2" w:rsidRPr="00A6796F" w:rsidRDefault="00A8342F" w:rsidP="00B23FB2">
      <w:pPr>
        <w:pStyle w:val="ListParagraph"/>
        <w:numPr>
          <w:ilvl w:val="0"/>
          <w:numId w:val="25"/>
        </w:numPr>
        <w:rPr>
          <w:rFonts w:ascii="Times New Roman" w:hAnsi="Times New Roman" w:cs="Times New Roman"/>
          <w:b/>
          <w:bCs/>
          <w:sz w:val="28"/>
          <w:szCs w:val="28"/>
        </w:rPr>
      </w:pPr>
      <w:r w:rsidRPr="00A6796F">
        <w:rPr>
          <w:rFonts w:ascii="Times New Roman" w:hAnsi="Times New Roman" w:cs="Times New Roman"/>
          <w:b/>
          <w:bCs/>
          <w:sz w:val="28"/>
          <w:szCs w:val="28"/>
        </w:rPr>
        <w:t>Security</w:t>
      </w:r>
    </w:p>
    <w:p w14:paraId="69A26EB9" w14:textId="77777777" w:rsidR="00D6283B" w:rsidRPr="00A6796F" w:rsidRDefault="00A8342F" w:rsidP="00A8342F">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 xml:space="preserve">The password stored in database </w:t>
      </w:r>
      <w:r w:rsidR="00077F42" w:rsidRPr="00A6796F">
        <w:rPr>
          <w:rFonts w:ascii="Times New Roman" w:hAnsi="Times New Roman" w:cs="Times New Roman"/>
          <w:sz w:val="24"/>
          <w:szCs w:val="24"/>
        </w:rPr>
        <w:t xml:space="preserve">would be encrypted. Options for </w:t>
      </w:r>
      <w:r w:rsidR="00D6283B" w:rsidRPr="00A6796F">
        <w:rPr>
          <w:rFonts w:ascii="Times New Roman" w:hAnsi="Times New Roman" w:cs="Times New Roman"/>
          <w:sz w:val="24"/>
          <w:szCs w:val="24"/>
        </w:rPr>
        <w:t>user to control visibility of their posts and messages.</w:t>
      </w:r>
    </w:p>
    <w:p w14:paraId="27E7720E" w14:textId="77777777" w:rsidR="00CD3377" w:rsidRPr="00A6796F" w:rsidRDefault="00175041" w:rsidP="00A8342F">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 xml:space="preserve">User info and messages are also in encrypted </w:t>
      </w:r>
      <w:r w:rsidR="00CD3377" w:rsidRPr="00A6796F">
        <w:rPr>
          <w:rFonts w:ascii="Times New Roman" w:hAnsi="Times New Roman" w:cs="Times New Roman"/>
          <w:sz w:val="24"/>
          <w:szCs w:val="24"/>
        </w:rPr>
        <w:t>form.</w:t>
      </w:r>
    </w:p>
    <w:p w14:paraId="5A5FA4B7" w14:textId="77777777" w:rsidR="009825DC" w:rsidRPr="00A6796F" w:rsidRDefault="009825DC" w:rsidP="009825DC">
      <w:pPr>
        <w:rPr>
          <w:rFonts w:ascii="Times New Roman" w:hAnsi="Times New Roman" w:cs="Times New Roman"/>
          <w:sz w:val="24"/>
          <w:szCs w:val="24"/>
        </w:rPr>
      </w:pPr>
    </w:p>
    <w:p w14:paraId="2FC42C84" w14:textId="77777777" w:rsidR="002F29F6" w:rsidRPr="00A6796F" w:rsidRDefault="009825DC" w:rsidP="009825DC">
      <w:pPr>
        <w:pStyle w:val="ListParagraph"/>
        <w:numPr>
          <w:ilvl w:val="0"/>
          <w:numId w:val="25"/>
        </w:numPr>
        <w:rPr>
          <w:rFonts w:ascii="Times New Roman" w:hAnsi="Times New Roman" w:cs="Times New Roman"/>
          <w:b/>
          <w:bCs/>
          <w:sz w:val="28"/>
          <w:szCs w:val="28"/>
        </w:rPr>
      </w:pPr>
      <w:r w:rsidRPr="00A6796F">
        <w:rPr>
          <w:rFonts w:ascii="Times New Roman" w:hAnsi="Times New Roman" w:cs="Times New Roman"/>
          <w:b/>
          <w:bCs/>
          <w:sz w:val="28"/>
          <w:szCs w:val="28"/>
        </w:rPr>
        <w:t>Portability</w:t>
      </w:r>
      <w:r w:rsidR="002F29F6" w:rsidRPr="00A6796F">
        <w:rPr>
          <w:rFonts w:ascii="Times New Roman" w:hAnsi="Times New Roman" w:cs="Times New Roman"/>
          <w:b/>
          <w:bCs/>
          <w:sz w:val="28"/>
          <w:szCs w:val="28"/>
        </w:rPr>
        <w:t xml:space="preserve"> / Compatibility</w:t>
      </w:r>
    </w:p>
    <w:p w14:paraId="1C8A162E" w14:textId="77777777" w:rsidR="0091098A" w:rsidRPr="00A6796F" w:rsidRDefault="002F29F6" w:rsidP="002F29F6">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 xml:space="preserve">The application would be compatible </w:t>
      </w:r>
      <w:r w:rsidR="0091098A" w:rsidRPr="00A6796F">
        <w:rPr>
          <w:rFonts w:ascii="Times New Roman" w:hAnsi="Times New Roman" w:cs="Times New Roman"/>
          <w:sz w:val="24"/>
          <w:szCs w:val="24"/>
        </w:rPr>
        <w:t>with older android version.</w:t>
      </w:r>
    </w:p>
    <w:p w14:paraId="3129247E" w14:textId="77777777" w:rsidR="0091098A" w:rsidRPr="00A6796F" w:rsidRDefault="0091098A" w:rsidP="0091098A">
      <w:pPr>
        <w:rPr>
          <w:rFonts w:ascii="Times New Roman" w:hAnsi="Times New Roman" w:cs="Times New Roman"/>
          <w:sz w:val="24"/>
          <w:szCs w:val="24"/>
        </w:rPr>
      </w:pPr>
    </w:p>
    <w:p w14:paraId="718CAF44" w14:textId="77777777" w:rsidR="0091098A" w:rsidRPr="00A6796F" w:rsidRDefault="0091098A" w:rsidP="0091098A">
      <w:pPr>
        <w:pStyle w:val="ListParagraph"/>
        <w:numPr>
          <w:ilvl w:val="0"/>
          <w:numId w:val="25"/>
        </w:numPr>
        <w:rPr>
          <w:rFonts w:ascii="Times New Roman" w:hAnsi="Times New Roman" w:cs="Times New Roman"/>
          <w:b/>
          <w:bCs/>
          <w:sz w:val="28"/>
          <w:szCs w:val="28"/>
        </w:rPr>
      </w:pPr>
      <w:r w:rsidRPr="00A6796F">
        <w:rPr>
          <w:rFonts w:ascii="Times New Roman" w:hAnsi="Times New Roman" w:cs="Times New Roman"/>
          <w:b/>
          <w:bCs/>
          <w:sz w:val="28"/>
          <w:szCs w:val="28"/>
        </w:rPr>
        <w:t>Performance</w:t>
      </w:r>
    </w:p>
    <w:p w14:paraId="791E5BC6" w14:textId="77777777" w:rsidR="001C1A47" w:rsidRPr="00A6796F" w:rsidRDefault="00797DF3" w:rsidP="0091098A">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 xml:space="preserve">Fast response times for app </w:t>
      </w:r>
      <w:r w:rsidR="00921DDA" w:rsidRPr="00A6796F">
        <w:rPr>
          <w:rFonts w:ascii="Times New Roman" w:hAnsi="Times New Roman" w:cs="Times New Roman"/>
          <w:sz w:val="24"/>
          <w:szCs w:val="24"/>
        </w:rPr>
        <w:t xml:space="preserve">for that use caching strategies optimize image </w:t>
      </w:r>
      <w:r w:rsidR="00F846DC" w:rsidRPr="00A6796F">
        <w:rPr>
          <w:rFonts w:ascii="Times New Roman" w:hAnsi="Times New Roman" w:cs="Times New Roman"/>
          <w:sz w:val="24"/>
          <w:szCs w:val="24"/>
        </w:rPr>
        <w:t xml:space="preserve">size and format use lazy loading images </w:t>
      </w:r>
      <w:r w:rsidR="0023363A" w:rsidRPr="00A6796F">
        <w:rPr>
          <w:rFonts w:ascii="Times New Roman" w:hAnsi="Times New Roman" w:cs="Times New Roman"/>
          <w:sz w:val="24"/>
          <w:szCs w:val="24"/>
        </w:rPr>
        <w:t xml:space="preserve">implement native plugins </w:t>
      </w:r>
      <w:r w:rsidR="001C1A47" w:rsidRPr="00A6796F">
        <w:rPr>
          <w:rFonts w:ascii="Times New Roman" w:hAnsi="Times New Roman" w:cs="Times New Roman"/>
          <w:sz w:val="24"/>
          <w:szCs w:val="24"/>
        </w:rPr>
        <w:t xml:space="preserve">or </w:t>
      </w:r>
      <w:r w:rsidR="0023363A" w:rsidRPr="00A6796F">
        <w:rPr>
          <w:rFonts w:ascii="Times New Roman" w:hAnsi="Times New Roman" w:cs="Times New Roman"/>
          <w:sz w:val="24"/>
          <w:szCs w:val="24"/>
        </w:rPr>
        <w:t>existing plugins</w:t>
      </w:r>
      <w:r w:rsidR="001C1A47" w:rsidRPr="00A6796F">
        <w:rPr>
          <w:rFonts w:ascii="Times New Roman" w:hAnsi="Times New Roman" w:cs="Times New Roman"/>
          <w:sz w:val="24"/>
          <w:szCs w:val="24"/>
        </w:rPr>
        <w:t xml:space="preserve"> for specific performance etc</w:t>
      </w:r>
    </w:p>
    <w:p w14:paraId="2C1E9A3C" w14:textId="77777777" w:rsidR="001C1A47" w:rsidRPr="00A6796F" w:rsidRDefault="001C1A47" w:rsidP="001C1A47">
      <w:pPr>
        <w:rPr>
          <w:rFonts w:ascii="Times New Roman" w:hAnsi="Times New Roman" w:cs="Times New Roman"/>
          <w:sz w:val="24"/>
          <w:szCs w:val="24"/>
        </w:rPr>
      </w:pPr>
    </w:p>
    <w:p w14:paraId="59D164A1" w14:textId="77777777" w:rsidR="005B44FF" w:rsidRPr="00A6796F" w:rsidRDefault="005B44FF" w:rsidP="001C1A47">
      <w:pPr>
        <w:pStyle w:val="ListParagraph"/>
        <w:numPr>
          <w:ilvl w:val="0"/>
          <w:numId w:val="25"/>
        </w:numPr>
        <w:rPr>
          <w:rFonts w:ascii="Times New Roman" w:hAnsi="Times New Roman" w:cs="Times New Roman"/>
          <w:b/>
          <w:bCs/>
          <w:sz w:val="28"/>
          <w:szCs w:val="28"/>
        </w:rPr>
      </w:pPr>
      <w:r w:rsidRPr="00A6796F">
        <w:rPr>
          <w:rFonts w:ascii="Times New Roman" w:hAnsi="Times New Roman" w:cs="Times New Roman"/>
          <w:b/>
          <w:bCs/>
          <w:sz w:val="28"/>
          <w:szCs w:val="28"/>
        </w:rPr>
        <w:t>Scalability</w:t>
      </w:r>
    </w:p>
    <w:p w14:paraId="16DA0013" w14:textId="77777777" w:rsidR="005B44FF" w:rsidRPr="00A6796F" w:rsidRDefault="005B44FF" w:rsidP="005B44FF">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Use scalable backend service and database</w:t>
      </w:r>
    </w:p>
    <w:p w14:paraId="174D941E" w14:textId="77777777" w:rsidR="00F12920" w:rsidRPr="00A6796F" w:rsidRDefault="00F12920" w:rsidP="005B44FF">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Use caching</w:t>
      </w:r>
    </w:p>
    <w:p w14:paraId="1654C163" w14:textId="77777777" w:rsidR="00F12920" w:rsidRPr="00A6796F" w:rsidRDefault="00F12920" w:rsidP="005B44FF">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Optimize code</w:t>
      </w:r>
    </w:p>
    <w:p w14:paraId="1A7E600A" w14:textId="77777777" w:rsidR="00E54A7A" w:rsidRPr="00A6796F" w:rsidRDefault="00F12920" w:rsidP="005B44FF">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Use asynchronous programming</w:t>
      </w:r>
    </w:p>
    <w:p w14:paraId="5A0123F4" w14:textId="5E4EF544" w:rsidR="001772CF" w:rsidRPr="00A6796F" w:rsidRDefault="00E54A7A" w:rsidP="00A6796F">
      <w:pPr>
        <w:pStyle w:val="ListParagraph"/>
        <w:ind w:left="1080"/>
        <w:rPr>
          <w:rFonts w:ascii="Times New Roman" w:hAnsi="Times New Roman" w:cs="Times New Roman"/>
          <w:sz w:val="24"/>
          <w:szCs w:val="24"/>
        </w:rPr>
      </w:pPr>
      <w:r w:rsidRPr="00A6796F">
        <w:rPr>
          <w:rFonts w:ascii="Times New Roman" w:hAnsi="Times New Roman" w:cs="Times New Roman"/>
          <w:sz w:val="24"/>
          <w:szCs w:val="24"/>
        </w:rPr>
        <w:t xml:space="preserve">Use </w:t>
      </w:r>
      <w:proofErr w:type="gramStart"/>
      <w:r w:rsidRPr="00A6796F">
        <w:rPr>
          <w:rFonts w:ascii="Times New Roman" w:hAnsi="Times New Roman" w:cs="Times New Roman"/>
          <w:sz w:val="24"/>
          <w:szCs w:val="24"/>
        </w:rPr>
        <w:t>google</w:t>
      </w:r>
      <w:proofErr w:type="gramEnd"/>
      <w:r w:rsidRPr="00A6796F">
        <w:rPr>
          <w:rFonts w:ascii="Times New Roman" w:hAnsi="Times New Roman" w:cs="Times New Roman"/>
          <w:sz w:val="24"/>
          <w:szCs w:val="24"/>
        </w:rPr>
        <w:t xml:space="preserve"> analytics to gain insight into user engagement.</w:t>
      </w:r>
    </w:p>
    <w:p w14:paraId="5016F8D6" w14:textId="29441DF6" w:rsidR="002D5A95" w:rsidRDefault="00A6796F" w:rsidP="001772CF">
      <w:pPr>
        <w:rPr>
          <w:rFonts w:ascii="Times New Roman" w:hAnsi="Times New Roman" w:cs="Times New Roman"/>
          <w:sz w:val="24"/>
          <w:szCs w:val="24"/>
        </w:rPr>
      </w:pPr>
      <w:r w:rsidRPr="00324A75">
        <w:rPr>
          <w:rFonts w:ascii="Times New Roman" w:hAnsi="Times New Roman" w:cs="Times New Roman"/>
          <w:noProof/>
        </w:rPr>
        <mc:AlternateContent>
          <mc:Choice Requires="wpg">
            <w:drawing>
              <wp:inline distT="0" distB="0" distL="0" distR="0" wp14:anchorId="353E1D37" wp14:editId="6532755D">
                <wp:extent cx="5731510" cy="19685"/>
                <wp:effectExtent l="0" t="0" r="21590" b="18415"/>
                <wp:docPr id="487134845" name="Group 487134845"/>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84985603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2393967"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7225671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1678620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57869430"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400441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70937462"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28420353"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23821656"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8ADEF14" id="Group 487134845"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&#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&#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7F62EA99" w14:textId="77777777" w:rsidR="00A6796F" w:rsidRPr="00A6796F" w:rsidRDefault="00A6796F" w:rsidP="001772CF">
      <w:pPr>
        <w:rPr>
          <w:rFonts w:ascii="Times New Roman" w:hAnsi="Times New Roman" w:cs="Times New Roman"/>
          <w:sz w:val="24"/>
          <w:szCs w:val="24"/>
        </w:rPr>
      </w:pPr>
    </w:p>
    <w:p w14:paraId="3F3FE3C2" w14:textId="77777777" w:rsidR="001772CF" w:rsidRDefault="001772CF" w:rsidP="001772CF">
      <w:pPr>
        <w:rPr>
          <w:rFonts w:ascii="Times New Roman" w:hAnsi="Times New Roman" w:cs="Times New Roman"/>
          <w:b/>
          <w:bCs/>
          <w:sz w:val="32"/>
          <w:szCs w:val="32"/>
        </w:rPr>
      </w:pPr>
      <w:r w:rsidRPr="00A6796F">
        <w:rPr>
          <w:rFonts w:ascii="Times New Roman" w:hAnsi="Times New Roman" w:cs="Times New Roman"/>
          <w:b/>
          <w:bCs/>
          <w:sz w:val="32"/>
          <w:szCs w:val="32"/>
        </w:rPr>
        <w:t>System Requirements</w:t>
      </w:r>
    </w:p>
    <w:p w14:paraId="6FD26081" w14:textId="77777777" w:rsidR="00A6796F" w:rsidRPr="00A6796F" w:rsidRDefault="00A6796F" w:rsidP="001772CF">
      <w:pPr>
        <w:rPr>
          <w:rFonts w:ascii="Times New Roman" w:hAnsi="Times New Roman" w:cs="Times New Roman"/>
          <w:b/>
          <w:bCs/>
          <w:sz w:val="32"/>
          <w:szCs w:val="32"/>
        </w:rPr>
      </w:pPr>
    </w:p>
    <w:p w14:paraId="5BC415AE" w14:textId="77777777" w:rsidR="00212A39" w:rsidRPr="00A6796F" w:rsidRDefault="00212A39" w:rsidP="001772CF">
      <w:pPr>
        <w:pStyle w:val="ListParagraph"/>
        <w:numPr>
          <w:ilvl w:val="0"/>
          <w:numId w:val="26"/>
        </w:numPr>
        <w:rPr>
          <w:rFonts w:ascii="Times New Roman" w:hAnsi="Times New Roman" w:cs="Times New Roman"/>
          <w:b/>
          <w:bCs/>
          <w:sz w:val="28"/>
          <w:szCs w:val="28"/>
        </w:rPr>
      </w:pPr>
      <w:r w:rsidRPr="00A6796F">
        <w:rPr>
          <w:rFonts w:ascii="Times New Roman" w:hAnsi="Times New Roman" w:cs="Times New Roman"/>
          <w:b/>
          <w:bCs/>
          <w:sz w:val="28"/>
          <w:szCs w:val="28"/>
        </w:rPr>
        <w:t>User Registration</w:t>
      </w:r>
    </w:p>
    <w:p w14:paraId="4915D78C" w14:textId="77777777" w:rsidR="00212A39" w:rsidRPr="00A6796F" w:rsidRDefault="00212A39" w:rsidP="00212A39">
      <w:pPr>
        <w:pStyle w:val="ListParagraph"/>
        <w:rPr>
          <w:rFonts w:ascii="Times New Roman" w:hAnsi="Times New Roman" w:cs="Times New Roman"/>
          <w:sz w:val="24"/>
          <w:szCs w:val="24"/>
        </w:rPr>
      </w:pPr>
      <w:r w:rsidRPr="00A6796F">
        <w:rPr>
          <w:rFonts w:ascii="Times New Roman" w:hAnsi="Times New Roman" w:cs="Times New Roman"/>
          <w:sz w:val="24"/>
          <w:szCs w:val="24"/>
        </w:rPr>
        <w:t>Description: Allow users to create an account.</w:t>
      </w:r>
    </w:p>
    <w:p w14:paraId="0673897A" w14:textId="77777777" w:rsidR="00117D15" w:rsidRPr="00A6796F" w:rsidRDefault="00117D15" w:rsidP="00212A39">
      <w:pPr>
        <w:pStyle w:val="ListParagraph"/>
        <w:rPr>
          <w:rFonts w:ascii="Times New Roman" w:hAnsi="Times New Roman" w:cs="Times New Roman"/>
          <w:sz w:val="24"/>
          <w:szCs w:val="24"/>
        </w:rPr>
      </w:pPr>
      <w:r w:rsidRPr="00A6796F">
        <w:rPr>
          <w:rFonts w:ascii="Times New Roman" w:hAnsi="Times New Roman" w:cs="Times New Roman"/>
          <w:sz w:val="24"/>
          <w:szCs w:val="24"/>
        </w:rPr>
        <w:t>Source: User input via registration form</w:t>
      </w:r>
    </w:p>
    <w:p w14:paraId="7F79F5A8" w14:textId="77777777" w:rsidR="00996311" w:rsidRPr="00A6796F" w:rsidRDefault="00117D15" w:rsidP="00212A39">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Output: </w:t>
      </w:r>
      <w:r w:rsidR="00996311" w:rsidRPr="00A6796F">
        <w:rPr>
          <w:rFonts w:ascii="Times New Roman" w:hAnsi="Times New Roman" w:cs="Times New Roman"/>
          <w:sz w:val="24"/>
          <w:szCs w:val="24"/>
        </w:rPr>
        <w:t>User account created in the database</w:t>
      </w:r>
    </w:p>
    <w:p w14:paraId="1644488E" w14:textId="54A031E6" w:rsidR="00B17E1E" w:rsidRPr="00A6796F" w:rsidRDefault="00B17E1E" w:rsidP="00212A39">
      <w:pPr>
        <w:pStyle w:val="ListParagraph"/>
        <w:rPr>
          <w:rFonts w:ascii="Times New Roman" w:hAnsi="Times New Roman" w:cs="Times New Roman"/>
          <w:sz w:val="24"/>
          <w:szCs w:val="24"/>
        </w:rPr>
      </w:pPr>
      <w:r w:rsidRPr="00A6796F">
        <w:rPr>
          <w:rFonts w:ascii="Times New Roman" w:hAnsi="Times New Roman" w:cs="Times New Roman"/>
          <w:sz w:val="24"/>
          <w:szCs w:val="24"/>
        </w:rPr>
        <w:t>Destination: User Database</w:t>
      </w:r>
    </w:p>
    <w:p w14:paraId="09DE81A6" w14:textId="637BB844" w:rsidR="00473BDD" w:rsidRPr="00A6796F" w:rsidRDefault="00996311" w:rsidP="00212A39">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 </w:t>
      </w:r>
      <w:r w:rsidR="00A163F2" w:rsidRPr="00A6796F">
        <w:rPr>
          <w:rFonts w:ascii="Times New Roman" w:hAnsi="Times New Roman" w:cs="Times New Roman"/>
          <w:sz w:val="24"/>
          <w:szCs w:val="24"/>
        </w:rPr>
        <w:t xml:space="preserve">Action: </w:t>
      </w:r>
      <w:r w:rsidR="00616362" w:rsidRPr="00A6796F">
        <w:rPr>
          <w:rFonts w:ascii="Times New Roman" w:hAnsi="Times New Roman" w:cs="Times New Roman"/>
          <w:sz w:val="24"/>
          <w:szCs w:val="24"/>
        </w:rPr>
        <w:t>User enter details (Name,</w:t>
      </w:r>
      <w:r w:rsidR="00473BDD" w:rsidRPr="00A6796F">
        <w:rPr>
          <w:rFonts w:ascii="Times New Roman" w:hAnsi="Times New Roman" w:cs="Times New Roman"/>
          <w:sz w:val="24"/>
          <w:szCs w:val="24"/>
        </w:rPr>
        <w:t xml:space="preserve"> </w:t>
      </w:r>
      <w:r w:rsidR="00616362" w:rsidRPr="00A6796F">
        <w:rPr>
          <w:rFonts w:ascii="Times New Roman" w:hAnsi="Times New Roman" w:cs="Times New Roman"/>
          <w:sz w:val="24"/>
          <w:szCs w:val="24"/>
        </w:rPr>
        <w:t>control id/email,</w:t>
      </w:r>
      <w:r w:rsidR="00473BDD" w:rsidRPr="00A6796F">
        <w:rPr>
          <w:rFonts w:ascii="Times New Roman" w:hAnsi="Times New Roman" w:cs="Times New Roman"/>
          <w:sz w:val="24"/>
          <w:szCs w:val="24"/>
        </w:rPr>
        <w:t xml:space="preserve"> </w:t>
      </w:r>
      <w:r w:rsidR="00616362" w:rsidRPr="00A6796F">
        <w:rPr>
          <w:rFonts w:ascii="Times New Roman" w:hAnsi="Times New Roman" w:cs="Times New Roman"/>
          <w:sz w:val="24"/>
          <w:szCs w:val="24"/>
        </w:rPr>
        <w:t>password</w:t>
      </w:r>
      <w:r w:rsidR="00473BDD" w:rsidRPr="00A6796F">
        <w:rPr>
          <w:rFonts w:ascii="Times New Roman" w:hAnsi="Times New Roman" w:cs="Times New Roman"/>
          <w:sz w:val="24"/>
          <w:szCs w:val="24"/>
        </w:rPr>
        <w:t>...)</w:t>
      </w:r>
    </w:p>
    <w:p w14:paraId="35071884" w14:textId="6C4449E8" w:rsidR="006104DD" w:rsidRPr="00A6796F" w:rsidRDefault="00716651" w:rsidP="00212A39">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Pre-condition: User navigate to the registration </w:t>
      </w:r>
      <w:r w:rsidR="00EE6BC4" w:rsidRPr="00A6796F">
        <w:rPr>
          <w:rFonts w:ascii="Times New Roman" w:hAnsi="Times New Roman" w:cs="Times New Roman"/>
          <w:sz w:val="24"/>
          <w:szCs w:val="24"/>
        </w:rPr>
        <w:t>page and must be the part of college campus</w:t>
      </w:r>
      <w:r w:rsidR="006104DD" w:rsidRPr="00A6796F">
        <w:rPr>
          <w:rFonts w:ascii="Times New Roman" w:hAnsi="Times New Roman" w:cs="Times New Roman"/>
          <w:sz w:val="24"/>
          <w:szCs w:val="24"/>
        </w:rPr>
        <w:t xml:space="preserve"> </w:t>
      </w:r>
      <w:r w:rsidR="00EE6BC4" w:rsidRPr="00A6796F">
        <w:rPr>
          <w:rFonts w:ascii="Times New Roman" w:hAnsi="Times New Roman" w:cs="Times New Roman"/>
          <w:sz w:val="24"/>
          <w:szCs w:val="24"/>
        </w:rPr>
        <w:t>(Stude</w:t>
      </w:r>
      <w:r w:rsidR="006104DD" w:rsidRPr="00A6796F">
        <w:rPr>
          <w:rFonts w:ascii="Times New Roman" w:hAnsi="Times New Roman" w:cs="Times New Roman"/>
          <w:sz w:val="24"/>
          <w:szCs w:val="24"/>
        </w:rPr>
        <w:t>nt or faculty).</w:t>
      </w:r>
    </w:p>
    <w:p w14:paraId="37D31D6E" w14:textId="77777777" w:rsidR="00077615" w:rsidRPr="00A6796F" w:rsidRDefault="006104DD" w:rsidP="00212A39">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Post-condition: User account is created </w:t>
      </w:r>
      <w:r w:rsidR="00C04BDA" w:rsidRPr="00A6796F">
        <w:rPr>
          <w:rFonts w:ascii="Times New Roman" w:hAnsi="Times New Roman" w:cs="Times New Roman"/>
          <w:sz w:val="24"/>
          <w:szCs w:val="24"/>
        </w:rPr>
        <w:t xml:space="preserve">and user is </w:t>
      </w:r>
      <w:r w:rsidR="00077615" w:rsidRPr="00A6796F">
        <w:rPr>
          <w:rFonts w:ascii="Times New Roman" w:hAnsi="Times New Roman" w:cs="Times New Roman"/>
          <w:sz w:val="24"/>
          <w:szCs w:val="24"/>
        </w:rPr>
        <w:t>redirected to login page.</w:t>
      </w:r>
    </w:p>
    <w:p w14:paraId="70EF3B96" w14:textId="53A9D68E" w:rsidR="006104DD" w:rsidRPr="00A6796F" w:rsidRDefault="00077615" w:rsidP="00212A39">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Exception: </w:t>
      </w:r>
      <w:r w:rsidR="00D2774F" w:rsidRPr="00A6796F">
        <w:rPr>
          <w:rFonts w:ascii="Times New Roman" w:hAnsi="Times New Roman" w:cs="Times New Roman"/>
          <w:sz w:val="24"/>
          <w:szCs w:val="24"/>
        </w:rPr>
        <w:t xml:space="preserve">if the user is already registered </w:t>
      </w:r>
      <w:r w:rsidR="00C10AEA" w:rsidRPr="00A6796F">
        <w:rPr>
          <w:rFonts w:ascii="Times New Roman" w:hAnsi="Times New Roman" w:cs="Times New Roman"/>
          <w:sz w:val="24"/>
          <w:szCs w:val="24"/>
        </w:rPr>
        <w:t>then display error message and redirected to the login page</w:t>
      </w:r>
      <w:r w:rsidR="00D2774F" w:rsidRPr="00A6796F">
        <w:rPr>
          <w:rFonts w:ascii="Times New Roman" w:hAnsi="Times New Roman" w:cs="Times New Roman"/>
          <w:sz w:val="24"/>
          <w:szCs w:val="24"/>
        </w:rPr>
        <w:t xml:space="preserve"> </w:t>
      </w:r>
      <w:r w:rsidR="000F7EC2" w:rsidRPr="00A6796F">
        <w:rPr>
          <w:rFonts w:ascii="Times New Roman" w:hAnsi="Times New Roman" w:cs="Times New Roman"/>
          <w:sz w:val="24"/>
          <w:szCs w:val="24"/>
        </w:rPr>
        <w:t>or if the co</w:t>
      </w:r>
      <w:r w:rsidR="00976C5F" w:rsidRPr="00A6796F">
        <w:rPr>
          <w:rFonts w:ascii="Times New Roman" w:hAnsi="Times New Roman" w:cs="Times New Roman"/>
          <w:sz w:val="24"/>
          <w:szCs w:val="24"/>
        </w:rPr>
        <w:t>n</w:t>
      </w:r>
      <w:r w:rsidR="000F7EC2" w:rsidRPr="00A6796F">
        <w:rPr>
          <w:rFonts w:ascii="Times New Roman" w:hAnsi="Times New Roman" w:cs="Times New Roman"/>
          <w:sz w:val="24"/>
          <w:szCs w:val="24"/>
        </w:rPr>
        <w:t>trol id or the faculty main is incorrect then show the appropriate error message</w:t>
      </w:r>
      <w:r w:rsidR="00976C5F" w:rsidRPr="00A6796F">
        <w:rPr>
          <w:rFonts w:ascii="Times New Roman" w:hAnsi="Times New Roman" w:cs="Times New Roman"/>
          <w:sz w:val="24"/>
          <w:szCs w:val="24"/>
        </w:rPr>
        <w:t>.</w:t>
      </w:r>
    </w:p>
    <w:p w14:paraId="3C36BA51" w14:textId="77777777" w:rsidR="00976C5F" w:rsidRPr="00A6796F" w:rsidRDefault="00976C5F" w:rsidP="00976C5F">
      <w:pPr>
        <w:rPr>
          <w:rFonts w:ascii="Times New Roman" w:hAnsi="Times New Roman" w:cs="Times New Roman"/>
          <w:sz w:val="24"/>
          <w:szCs w:val="24"/>
        </w:rPr>
      </w:pPr>
    </w:p>
    <w:p w14:paraId="6D4BBE62" w14:textId="2984AD72" w:rsidR="00976C5F" w:rsidRPr="00A6796F" w:rsidRDefault="00976C5F" w:rsidP="00976C5F">
      <w:pPr>
        <w:pStyle w:val="ListParagraph"/>
        <w:numPr>
          <w:ilvl w:val="0"/>
          <w:numId w:val="26"/>
        </w:numPr>
        <w:rPr>
          <w:rFonts w:ascii="Times New Roman" w:hAnsi="Times New Roman" w:cs="Times New Roman"/>
          <w:b/>
          <w:bCs/>
          <w:sz w:val="28"/>
          <w:szCs w:val="28"/>
        </w:rPr>
      </w:pPr>
      <w:r w:rsidRPr="00A6796F">
        <w:rPr>
          <w:rFonts w:ascii="Times New Roman" w:hAnsi="Times New Roman" w:cs="Times New Roman"/>
          <w:b/>
          <w:bCs/>
          <w:sz w:val="28"/>
          <w:szCs w:val="28"/>
        </w:rPr>
        <w:t>User Login</w:t>
      </w:r>
    </w:p>
    <w:p w14:paraId="7CBD9D19" w14:textId="38B3D883" w:rsidR="00976C5F" w:rsidRPr="00A6796F" w:rsidRDefault="00976C5F" w:rsidP="00976C5F">
      <w:pPr>
        <w:pStyle w:val="ListParagraph"/>
        <w:rPr>
          <w:rFonts w:ascii="Times New Roman" w:hAnsi="Times New Roman" w:cs="Times New Roman"/>
          <w:sz w:val="24"/>
          <w:szCs w:val="24"/>
        </w:rPr>
      </w:pPr>
      <w:r w:rsidRPr="00A6796F">
        <w:rPr>
          <w:rFonts w:ascii="Times New Roman" w:hAnsi="Times New Roman" w:cs="Times New Roman"/>
          <w:sz w:val="24"/>
          <w:szCs w:val="24"/>
        </w:rPr>
        <w:t>Description: Allow users to login to their account.</w:t>
      </w:r>
    </w:p>
    <w:p w14:paraId="1140C25E" w14:textId="4E18489A" w:rsidR="00976C5F" w:rsidRPr="00A6796F" w:rsidRDefault="00976C5F" w:rsidP="00976C5F">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Source: User input via </w:t>
      </w:r>
      <w:r w:rsidR="003A0892" w:rsidRPr="00A6796F">
        <w:rPr>
          <w:rFonts w:ascii="Times New Roman" w:hAnsi="Times New Roman" w:cs="Times New Roman"/>
          <w:sz w:val="24"/>
          <w:szCs w:val="24"/>
        </w:rPr>
        <w:t>logi</w:t>
      </w:r>
      <w:r w:rsidRPr="00A6796F">
        <w:rPr>
          <w:rFonts w:ascii="Times New Roman" w:hAnsi="Times New Roman" w:cs="Times New Roman"/>
          <w:sz w:val="24"/>
          <w:szCs w:val="24"/>
        </w:rPr>
        <w:t>n form</w:t>
      </w:r>
    </w:p>
    <w:p w14:paraId="7C6D5468" w14:textId="53B56DB4" w:rsidR="00976C5F" w:rsidRPr="00A6796F" w:rsidRDefault="00976C5F" w:rsidP="00976C5F">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Output: User </w:t>
      </w:r>
      <w:r w:rsidR="003A0892" w:rsidRPr="00A6796F">
        <w:rPr>
          <w:rFonts w:ascii="Times New Roman" w:hAnsi="Times New Roman" w:cs="Times New Roman"/>
          <w:sz w:val="24"/>
          <w:szCs w:val="24"/>
        </w:rPr>
        <w:t>authentication status</w:t>
      </w:r>
    </w:p>
    <w:p w14:paraId="094C05D5" w14:textId="3BCC2B98" w:rsidR="00976C5F" w:rsidRPr="00A6796F" w:rsidRDefault="00976C5F" w:rsidP="00976C5F">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Destination: User </w:t>
      </w:r>
      <w:r w:rsidR="003A0892" w:rsidRPr="00A6796F">
        <w:rPr>
          <w:rFonts w:ascii="Times New Roman" w:hAnsi="Times New Roman" w:cs="Times New Roman"/>
          <w:sz w:val="24"/>
          <w:szCs w:val="24"/>
        </w:rPr>
        <w:t>session</w:t>
      </w:r>
    </w:p>
    <w:p w14:paraId="44886D28" w14:textId="78DEE031" w:rsidR="00976C5F" w:rsidRPr="00A6796F" w:rsidRDefault="00976C5F" w:rsidP="00976C5F">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Action: User enter </w:t>
      </w:r>
      <w:r w:rsidR="006F6E2A" w:rsidRPr="00A6796F">
        <w:rPr>
          <w:rFonts w:ascii="Times New Roman" w:hAnsi="Times New Roman" w:cs="Times New Roman"/>
          <w:sz w:val="24"/>
          <w:szCs w:val="24"/>
        </w:rPr>
        <w:t>credential and press login button</w:t>
      </w:r>
    </w:p>
    <w:p w14:paraId="40D07AE3" w14:textId="703A59E9" w:rsidR="00976C5F" w:rsidRPr="00A6796F" w:rsidRDefault="00976C5F" w:rsidP="00976C5F">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Pre-condition: User </w:t>
      </w:r>
      <w:r w:rsidR="00DE234D" w:rsidRPr="00A6796F">
        <w:rPr>
          <w:rFonts w:ascii="Times New Roman" w:hAnsi="Times New Roman" w:cs="Times New Roman"/>
          <w:sz w:val="24"/>
          <w:szCs w:val="24"/>
        </w:rPr>
        <w:t>has a registered account and is on login page.</w:t>
      </w:r>
    </w:p>
    <w:p w14:paraId="19072AC3" w14:textId="152CBC23" w:rsidR="00976C5F" w:rsidRPr="00A6796F" w:rsidRDefault="00976C5F" w:rsidP="00976C5F">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Post-condition: User </w:t>
      </w:r>
      <w:r w:rsidR="00DE234D" w:rsidRPr="00A6796F">
        <w:rPr>
          <w:rFonts w:ascii="Times New Roman" w:hAnsi="Times New Roman" w:cs="Times New Roman"/>
          <w:sz w:val="24"/>
          <w:szCs w:val="24"/>
        </w:rPr>
        <w:t>is authenticated and redirected to landing</w:t>
      </w:r>
      <w:r w:rsidRPr="00A6796F">
        <w:rPr>
          <w:rFonts w:ascii="Times New Roman" w:hAnsi="Times New Roman" w:cs="Times New Roman"/>
          <w:sz w:val="24"/>
          <w:szCs w:val="24"/>
        </w:rPr>
        <w:t xml:space="preserve"> page.</w:t>
      </w:r>
    </w:p>
    <w:p w14:paraId="43003B94" w14:textId="26AA08E3" w:rsidR="00976C5F" w:rsidRPr="00A6796F" w:rsidRDefault="00976C5F" w:rsidP="00976C5F">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Exception: if the </w:t>
      </w:r>
      <w:r w:rsidR="00E8794A" w:rsidRPr="00A6796F">
        <w:rPr>
          <w:rFonts w:ascii="Times New Roman" w:hAnsi="Times New Roman" w:cs="Times New Roman"/>
          <w:sz w:val="24"/>
          <w:szCs w:val="24"/>
        </w:rPr>
        <w:t xml:space="preserve">credential </w:t>
      </w:r>
      <w:proofErr w:type="gramStart"/>
      <w:r w:rsidR="00E8794A" w:rsidRPr="00A6796F">
        <w:rPr>
          <w:rFonts w:ascii="Times New Roman" w:hAnsi="Times New Roman" w:cs="Times New Roman"/>
          <w:sz w:val="24"/>
          <w:szCs w:val="24"/>
        </w:rPr>
        <w:t>are</w:t>
      </w:r>
      <w:proofErr w:type="gramEnd"/>
      <w:r w:rsidR="00A02FC8" w:rsidRPr="00A6796F">
        <w:rPr>
          <w:rFonts w:ascii="Times New Roman" w:hAnsi="Times New Roman" w:cs="Times New Roman"/>
          <w:sz w:val="24"/>
          <w:szCs w:val="24"/>
        </w:rPr>
        <w:t xml:space="preserve"> </w:t>
      </w:r>
      <w:r w:rsidR="00E8794A" w:rsidRPr="00A6796F">
        <w:rPr>
          <w:rFonts w:ascii="Times New Roman" w:hAnsi="Times New Roman" w:cs="Times New Roman"/>
          <w:sz w:val="24"/>
          <w:szCs w:val="24"/>
        </w:rPr>
        <w:t>incorrect then display an error message and prompt t</w:t>
      </w:r>
      <w:r w:rsidR="003A0295" w:rsidRPr="00A6796F">
        <w:rPr>
          <w:rFonts w:ascii="Times New Roman" w:hAnsi="Times New Roman" w:cs="Times New Roman"/>
          <w:sz w:val="24"/>
          <w:szCs w:val="24"/>
        </w:rPr>
        <w:t>he user to try again</w:t>
      </w:r>
      <w:r w:rsidRPr="00A6796F">
        <w:rPr>
          <w:rFonts w:ascii="Times New Roman" w:hAnsi="Times New Roman" w:cs="Times New Roman"/>
          <w:sz w:val="24"/>
          <w:szCs w:val="24"/>
        </w:rPr>
        <w:t>.</w:t>
      </w:r>
    </w:p>
    <w:p w14:paraId="044CEEB2" w14:textId="77777777" w:rsidR="00976C5F" w:rsidRPr="00A6796F" w:rsidRDefault="00976C5F" w:rsidP="003A0295">
      <w:pPr>
        <w:rPr>
          <w:rFonts w:ascii="Times New Roman" w:hAnsi="Times New Roman" w:cs="Times New Roman"/>
          <w:sz w:val="24"/>
          <w:szCs w:val="24"/>
        </w:rPr>
      </w:pPr>
    </w:p>
    <w:p w14:paraId="0831B084" w14:textId="49D08BD4" w:rsidR="003A0295" w:rsidRPr="00A6796F" w:rsidRDefault="008B5C10" w:rsidP="003A0295">
      <w:pPr>
        <w:pStyle w:val="ListParagraph"/>
        <w:numPr>
          <w:ilvl w:val="0"/>
          <w:numId w:val="26"/>
        </w:numPr>
        <w:rPr>
          <w:rFonts w:ascii="Times New Roman" w:hAnsi="Times New Roman" w:cs="Times New Roman"/>
          <w:b/>
          <w:bCs/>
          <w:sz w:val="28"/>
          <w:szCs w:val="28"/>
        </w:rPr>
      </w:pPr>
      <w:r w:rsidRPr="00A6796F">
        <w:rPr>
          <w:rFonts w:ascii="Times New Roman" w:hAnsi="Times New Roman" w:cs="Times New Roman"/>
          <w:b/>
          <w:bCs/>
          <w:sz w:val="28"/>
          <w:szCs w:val="28"/>
        </w:rPr>
        <w:t>User Profile</w:t>
      </w:r>
    </w:p>
    <w:p w14:paraId="042469CE" w14:textId="59460663" w:rsidR="008B5C10" w:rsidRPr="00A6796F" w:rsidRDefault="008B5C10" w:rsidP="008B5C1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Description: Allow users to </w:t>
      </w:r>
      <w:r w:rsidR="00C50CFF" w:rsidRPr="00A6796F">
        <w:rPr>
          <w:rFonts w:ascii="Times New Roman" w:hAnsi="Times New Roman" w:cs="Times New Roman"/>
          <w:sz w:val="24"/>
          <w:szCs w:val="24"/>
        </w:rPr>
        <w:t>view and update their profile</w:t>
      </w:r>
      <w:r w:rsidRPr="00A6796F">
        <w:rPr>
          <w:rFonts w:ascii="Times New Roman" w:hAnsi="Times New Roman" w:cs="Times New Roman"/>
          <w:sz w:val="24"/>
          <w:szCs w:val="24"/>
        </w:rPr>
        <w:t>.</w:t>
      </w:r>
    </w:p>
    <w:p w14:paraId="03FBC34E" w14:textId="367C036E" w:rsidR="008B5C10" w:rsidRPr="00A6796F" w:rsidRDefault="008B5C10" w:rsidP="008B5C1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Source: User input via </w:t>
      </w:r>
      <w:r w:rsidR="00C50CFF" w:rsidRPr="00A6796F">
        <w:rPr>
          <w:rFonts w:ascii="Times New Roman" w:hAnsi="Times New Roman" w:cs="Times New Roman"/>
          <w:sz w:val="24"/>
          <w:szCs w:val="24"/>
        </w:rPr>
        <w:t>profile</w:t>
      </w:r>
      <w:r w:rsidRPr="00A6796F">
        <w:rPr>
          <w:rFonts w:ascii="Times New Roman" w:hAnsi="Times New Roman" w:cs="Times New Roman"/>
          <w:sz w:val="24"/>
          <w:szCs w:val="24"/>
        </w:rPr>
        <w:t xml:space="preserve"> form</w:t>
      </w:r>
    </w:p>
    <w:p w14:paraId="6C80350A" w14:textId="0A92DC01" w:rsidR="008B5C10" w:rsidRPr="00A6796F" w:rsidRDefault="008B5C10" w:rsidP="008B5C1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Output: User </w:t>
      </w:r>
      <w:r w:rsidR="00C50CFF" w:rsidRPr="00A6796F">
        <w:rPr>
          <w:rFonts w:ascii="Times New Roman" w:hAnsi="Times New Roman" w:cs="Times New Roman"/>
          <w:sz w:val="24"/>
          <w:szCs w:val="24"/>
        </w:rPr>
        <w:t>data is updated in database.</w:t>
      </w:r>
    </w:p>
    <w:p w14:paraId="0D7FB932" w14:textId="030EDC01" w:rsidR="008B5C10" w:rsidRPr="00A6796F" w:rsidRDefault="008B5C10" w:rsidP="008B5C1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Destination: User </w:t>
      </w:r>
      <w:r w:rsidR="00706F57" w:rsidRPr="00A6796F">
        <w:rPr>
          <w:rFonts w:ascii="Times New Roman" w:hAnsi="Times New Roman" w:cs="Times New Roman"/>
          <w:sz w:val="24"/>
          <w:szCs w:val="24"/>
        </w:rPr>
        <w:t>database</w:t>
      </w:r>
    </w:p>
    <w:p w14:paraId="77F070AD" w14:textId="5AFB433A" w:rsidR="008B5C10" w:rsidRPr="00A6796F" w:rsidRDefault="008B5C10" w:rsidP="008B5C1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Action: </w:t>
      </w:r>
      <w:r w:rsidR="00BB6E1D" w:rsidRPr="00A6796F">
        <w:rPr>
          <w:rFonts w:ascii="Times New Roman" w:hAnsi="Times New Roman" w:cs="Times New Roman"/>
          <w:sz w:val="24"/>
          <w:szCs w:val="24"/>
        </w:rPr>
        <w:t>change the details or add new and press update button.</w:t>
      </w:r>
    </w:p>
    <w:p w14:paraId="5E1FA1EB" w14:textId="14336810" w:rsidR="008B5C10" w:rsidRPr="00A6796F" w:rsidRDefault="008B5C10" w:rsidP="008B5C1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Pre-condition: User </w:t>
      </w:r>
      <w:r w:rsidR="0049648E" w:rsidRPr="00A6796F">
        <w:rPr>
          <w:rFonts w:ascii="Times New Roman" w:hAnsi="Times New Roman" w:cs="Times New Roman"/>
          <w:sz w:val="24"/>
          <w:szCs w:val="24"/>
        </w:rPr>
        <w:t>is on update profile</w:t>
      </w:r>
      <w:r w:rsidRPr="00A6796F">
        <w:rPr>
          <w:rFonts w:ascii="Times New Roman" w:hAnsi="Times New Roman" w:cs="Times New Roman"/>
          <w:sz w:val="24"/>
          <w:szCs w:val="24"/>
        </w:rPr>
        <w:t xml:space="preserve"> page.</w:t>
      </w:r>
    </w:p>
    <w:p w14:paraId="7E93A4FC" w14:textId="56259391" w:rsidR="008B5C10" w:rsidRPr="00A6796F" w:rsidRDefault="008B5C10" w:rsidP="008B5C1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A02FC8" w:rsidRPr="00A6796F">
        <w:rPr>
          <w:rFonts w:ascii="Times New Roman" w:hAnsi="Times New Roman" w:cs="Times New Roman"/>
          <w:sz w:val="24"/>
          <w:szCs w:val="24"/>
        </w:rPr>
        <w:t>Data is updated in database</w:t>
      </w:r>
      <w:r w:rsidRPr="00A6796F">
        <w:rPr>
          <w:rFonts w:ascii="Times New Roman" w:hAnsi="Times New Roman" w:cs="Times New Roman"/>
          <w:sz w:val="24"/>
          <w:szCs w:val="24"/>
        </w:rPr>
        <w:t>.</w:t>
      </w:r>
    </w:p>
    <w:p w14:paraId="012D57FA" w14:textId="5FE5AB52" w:rsidR="008B5C10" w:rsidRPr="00A6796F" w:rsidRDefault="008B5C10" w:rsidP="008B5C1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Exception: </w:t>
      </w:r>
      <w:r w:rsidR="00C47E42" w:rsidRPr="00A6796F">
        <w:rPr>
          <w:rFonts w:ascii="Times New Roman" w:hAnsi="Times New Roman" w:cs="Times New Roman"/>
          <w:sz w:val="24"/>
          <w:szCs w:val="24"/>
        </w:rPr>
        <w:t xml:space="preserve">Enter incorrect type of data or leave mandatory field </w:t>
      </w:r>
      <w:r w:rsidR="00696720" w:rsidRPr="00A6796F">
        <w:rPr>
          <w:rFonts w:ascii="Times New Roman" w:hAnsi="Times New Roman" w:cs="Times New Roman"/>
          <w:sz w:val="24"/>
          <w:szCs w:val="24"/>
        </w:rPr>
        <w:t>then display error accordingly.</w:t>
      </w:r>
    </w:p>
    <w:p w14:paraId="7704C574" w14:textId="77777777" w:rsidR="00DB75B3" w:rsidRPr="00A6796F" w:rsidRDefault="00DB75B3" w:rsidP="00DB75B3">
      <w:pPr>
        <w:rPr>
          <w:rFonts w:ascii="Times New Roman" w:hAnsi="Times New Roman" w:cs="Times New Roman"/>
          <w:sz w:val="24"/>
          <w:szCs w:val="24"/>
        </w:rPr>
      </w:pPr>
    </w:p>
    <w:p w14:paraId="62E40C6B" w14:textId="600633C6" w:rsidR="00DB75B3" w:rsidRPr="00A6796F" w:rsidRDefault="00300654" w:rsidP="00DB75B3">
      <w:pPr>
        <w:pStyle w:val="ListParagraph"/>
        <w:numPr>
          <w:ilvl w:val="0"/>
          <w:numId w:val="26"/>
        </w:numPr>
        <w:rPr>
          <w:rFonts w:ascii="Times New Roman" w:hAnsi="Times New Roman" w:cs="Times New Roman"/>
          <w:b/>
          <w:bCs/>
          <w:sz w:val="28"/>
          <w:szCs w:val="28"/>
        </w:rPr>
      </w:pPr>
      <w:r w:rsidRPr="00A6796F">
        <w:rPr>
          <w:rFonts w:ascii="Times New Roman" w:hAnsi="Times New Roman" w:cs="Times New Roman"/>
          <w:b/>
          <w:bCs/>
          <w:sz w:val="28"/>
          <w:szCs w:val="28"/>
        </w:rPr>
        <w:t>Upload Posts/Blogs</w:t>
      </w:r>
    </w:p>
    <w:p w14:paraId="62AFF8D7" w14:textId="57EB1C4E" w:rsidR="00300654" w:rsidRPr="00A6796F" w:rsidRDefault="00300654" w:rsidP="00300654">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Description: Allow users to upload </w:t>
      </w:r>
      <w:r w:rsidR="00B5184D" w:rsidRPr="00A6796F">
        <w:rPr>
          <w:rFonts w:ascii="Times New Roman" w:hAnsi="Times New Roman" w:cs="Times New Roman"/>
          <w:sz w:val="24"/>
          <w:szCs w:val="24"/>
        </w:rPr>
        <w:t>posts/blogs</w:t>
      </w:r>
      <w:r w:rsidRPr="00A6796F">
        <w:rPr>
          <w:rFonts w:ascii="Times New Roman" w:hAnsi="Times New Roman" w:cs="Times New Roman"/>
          <w:sz w:val="24"/>
          <w:szCs w:val="24"/>
        </w:rPr>
        <w:t>.</w:t>
      </w:r>
    </w:p>
    <w:p w14:paraId="13EA3E41" w14:textId="21B865AC" w:rsidR="00300654" w:rsidRPr="00A6796F" w:rsidRDefault="00300654" w:rsidP="00300654">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Source: User input via p</w:t>
      </w:r>
      <w:r w:rsidR="00B5184D" w:rsidRPr="00A6796F">
        <w:rPr>
          <w:rFonts w:ascii="Times New Roman" w:hAnsi="Times New Roman" w:cs="Times New Roman"/>
          <w:sz w:val="24"/>
          <w:szCs w:val="24"/>
        </w:rPr>
        <w:t>ost</w:t>
      </w:r>
      <w:r w:rsidRPr="00A6796F">
        <w:rPr>
          <w:rFonts w:ascii="Times New Roman" w:hAnsi="Times New Roman" w:cs="Times New Roman"/>
          <w:sz w:val="24"/>
          <w:szCs w:val="24"/>
        </w:rPr>
        <w:t xml:space="preserve"> form</w:t>
      </w:r>
    </w:p>
    <w:p w14:paraId="1C62F78B" w14:textId="22C9ABFA" w:rsidR="00300654" w:rsidRPr="00A6796F" w:rsidRDefault="00300654" w:rsidP="00300654">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Output: </w:t>
      </w:r>
      <w:r w:rsidR="00B5184D" w:rsidRPr="00A6796F">
        <w:rPr>
          <w:rFonts w:ascii="Times New Roman" w:hAnsi="Times New Roman" w:cs="Times New Roman"/>
          <w:sz w:val="24"/>
          <w:szCs w:val="24"/>
        </w:rPr>
        <w:t xml:space="preserve">Post details </w:t>
      </w:r>
      <w:r w:rsidR="00D750E5" w:rsidRPr="00A6796F">
        <w:rPr>
          <w:rFonts w:ascii="Times New Roman" w:hAnsi="Times New Roman" w:cs="Times New Roman"/>
          <w:sz w:val="24"/>
          <w:szCs w:val="24"/>
        </w:rPr>
        <w:t>is added in database</w:t>
      </w:r>
      <w:r w:rsidRPr="00A6796F">
        <w:rPr>
          <w:rFonts w:ascii="Times New Roman" w:hAnsi="Times New Roman" w:cs="Times New Roman"/>
          <w:sz w:val="24"/>
          <w:szCs w:val="24"/>
        </w:rPr>
        <w:t>.</w:t>
      </w:r>
    </w:p>
    <w:p w14:paraId="1BBF3E41" w14:textId="77777777" w:rsidR="00300654" w:rsidRPr="00A6796F" w:rsidRDefault="00300654" w:rsidP="00300654">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Destination: User database</w:t>
      </w:r>
    </w:p>
    <w:p w14:paraId="12C40448" w14:textId="51881811" w:rsidR="00300654" w:rsidRPr="00A6796F" w:rsidRDefault="00300654" w:rsidP="00300654">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Action: </w:t>
      </w:r>
      <w:r w:rsidR="00D750E5" w:rsidRPr="00A6796F">
        <w:rPr>
          <w:rFonts w:ascii="Times New Roman" w:hAnsi="Times New Roman" w:cs="Times New Roman"/>
          <w:sz w:val="24"/>
          <w:szCs w:val="24"/>
        </w:rPr>
        <w:t xml:space="preserve">Enter the post details </w:t>
      </w:r>
      <w:r w:rsidR="00233736" w:rsidRPr="00A6796F">
        <w:rPr>
          <w:rFonts w:ascii="Times New Roman" w:hAnsi="Times New Roman" w:cs="Times New Roman"/>
          <w:sz w:val="24"/>
          <w:szCs w:val="24"/>
        </w:rPr>
        <w:t xml:space="preserve">like image/blogs visibility etc and enter </w:t>
      </w:r>
      <w:r w:rsidR="00C32032" w:rsidRPr="00A6796F">
        <w:rPr>
          <w:rFonts w:ascii="Times New Roman" w:hAnsi="Times New Roman" w:cs="Times New Roman"/>
          <w:sz w:val="24"/>
          <w:szCs w:val="24"/>
        </w:rPr>
        <w:t>post button</w:t>
      </w:r>
      <w:r w:rsidRPr="00A6796F">
        <w:rPr>
          <w:rFonts w:ascii="Times New Roman" w:hAnsi="Times New Roman" w:cs="Times New Roman"/>
          <w:sz w:val="24"/>
          <w:szCs w:val="24"/>
        </w:rPr>
        <w:t>.</w:t>
      </w:r>
    </w:p>
    <w:p w14:paraId="04E4E845" w14:textId="7050680A" w:rsidR="00300654" w:rsidRPr="00A6796F" w:rsidRDefault="00300654" w:rsidP="00300654">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Pre-condition: User is on up</w:t>
      </w:r>
      <w:r w:rsidR="00C32032" w:rsidRPr="00A6796F">
        <w:rPr>
          <w:rFonts w:ascii="Times New Roman" w:hAnsi="Times New Roman" w:cs="Times New Roman"/>
          <w:sz w:val="24"/>
          <w:szCs w:val="24"/>
        </w:rPr>
        <w:t>load</w:t>
      </w:r>
      <w:r w:rsidRPr="00A6796F">
        <w:rPr>
          <w:rFonts w:ascii="Times New Roman" w:hAnsi="Times New Roman" w:cs="Times New Roman"/>
          <w:sz w:val="24"/>
          <w:szCs w:val="24"/>
        </w:rPr>
        <w:t xml:space="preserve"> p</w:t>
      </w:r>
      <w:r w:rsidR="00C32032" w:rsidRPr="00A6796F">
        <w:rPr>
          <w:rFonts w:ascii="Times New Roman" w:hAnsi="Times New Roman" w:cs="Times New Roman"/>
          <w:sz w:val="24"/>
          <w:szCs w:val="24"/>
        </w:rPr>
        <w:t>ost</w:t>
      </w:r>
      <w:r w:rsidRPr="00A6796F">
        <w:rPr>
          <w:rFonts w:ascii="Times New Roman" w:hAnsi="Times New Roman" w:cs="Times New Roman"/>
          <w:sz w:val="24"/>
          <w:szCs w:val="24"/>
        </w:rPr>
        <w:t xml:space="preserve"> page.</w:t>
      </w:r>
    </w:p>
    <w:p w14:paraId="5CAF55B0" w14:textId="3AE3489F" w:rsidR="00300654" w:rsidRPr="00A6796F" w:rsidRDefault="00300654" w:rsidP="00300654">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Post-condition: Data is </w:t>
      </w:r>
      <w:r w:rsidR="00C32032" w:rsidRPr="00A6796F">
        <w:rPr>
          <w:rFonts w:ascii="Times New Roman" w:hAnsi="Times New Roman" w:cs="Times New Roman"/>
          <w:sz w:val="24"/>
          <w:szCs w:val="24"/>
        </w:rPr>
        <w:t>up</w:t>
      </w:r>
      <w:r w:rsidR="00C552F7" w:rsidRPr="00A6796F">
        <w:rPr>
          <w:rFonts w:ascii="Times New Roman" w:hAnsi="Times New Roman" w:cs="Times New Roman"/>
          <w:sz w:val="24"/>
          <w:szCs w:val="24"/>
        </w:rPr>
        <w:t xml:space="preserve">dated in the database and shown to the targeted </w:t>
      </w:r>
      <w:proofErr w:type="spellStart"/>
      <w:r w:rsidR="00C552F7" w:rsidRPr="00A6796F">
        <w:rPr>
          <w:rFonts w:ascii="Times New Roman" w:hAnsi="Times New Roman" w:cs="Times New Roman"/>
          <w:sz w:val="24"/>
          <w:szCs w:val="24"/>
        </w:rPr>
        <w:t>audiance</w:t>
      </w:r>
      <w:proofErr w:type="spellEnd"/>
      <w:r w:rsidRPr="00A6796F">
        <w:rPr>
          <w:rFonts w:ascii="Times New Roman" w:hAnsi="Times New Roman" w:cs="Times New Roman"/>
          <w:sz w:val="24"/>
          <w:szCs w:val="24"/>
        </w:rPr>
        <w:t>.</w:t>
      </w:r>
    </w:p>
    <w:p w14:paraId="001A9466" w14:textId="14D90B34" w:rsidR="001A1392" w:rsidRPr="00A6796F" w:rsidRDefault="00300654" w:rsidP="001A1392">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Exception: </w:t>
      </w:r>
      <w:r w:rsidR="00C552F7" w:rsidRPr="00A6796F">
        <w:rPr>
          <w:rFonts w:ascii="Times New Roman" w:hAnsi="Times New Roman" w:cs="Times New Roman"/>
          <w:sz w:val="24"/>
          <w:szCs w:val="24"/>
        </w:rPr>
        <w:t xml:space="preserve">If </w:t>
      </w:r>
      <w:r w:rsidR="000913C9" w:rsidRPr="00A6796F">
        <w:rPr>
          <w:rFonts w:ascii="Times New Roman" w:hAnsi="Times New Roman" w:cs="Times New Roman"/>
          <w:sz w:val="24"/>
          <w:szCs w:val="24"/>
        </w:rPr>
        <w:t xml:space="preserve">user leave the mandatory field or fill incorrect data then </w:t>
      </w:r>
      <w:r w:rsidR="001A1392" w:rsidRPr="00A6796F">
        <w:rPr>
          <w:rFonts w:ascii="Times New Roman" w:hAnsi="Times New Roman" w:cs="Times New Roman"/>
          <w:sz w:val="24"/>
          <w:szCs w:val="24"/>
        </w:rPr>
        <w:t>show error accordingly.</w:t>
      </w:r>
    </w:p>
    <w:p w14:paraId="4BA43504" w14:textId="77777777" w:rsidR="001A1392" w:rsidRPr="00A6796F" w:rsidRDefault="001A1392" w:rsidP="001A1392">
      <w:pPr>
        <w:rPr>
          <w:rFonts w:ascii="Times New Roman" w:hAnsi="Times New Roman" w:cs="Times New Roman"/>
          <w:sz w:val="24"/>
          <w:szCs w:val="24"/>
        </w:rPr>
      </w:pPr>
    </w:p>
    <w:p w14:paraId="73AC03AE" w14:textId="0EA9ED32" w:rsidR="001A1392" w:rsidRPr="00A6796F" w:rsidRDefault="00810D20" w:rsidP="001A1392">
      <w:pPr>
        <w:pStyle w:val="ListParagraph"/>
        <w:numPr>
          <w:ilvl w:val="0"/>
          <w:numId w:val="26"/>
        </w:numPr>
        <w:rPr>
          <w:rFonts w:ascii="Times New Roman" w:hAnsi="Times New Roman" w:cs="Times New Roman"/>
          <w:b/>
          <w:bCs/>
          <w:sz w:val="28"/>
          <w:szCs w:val="28"/>
        </w:rPr>
      </w:pPr>
      <w:r w:rsidRPr="00A6796F">
        <w:rPr>
          <w:rFonts w:ascii="Times New Roman" w:hAnsi="Times New Roman" w:cs="Times New Roman"/>
          <w:b/>
          <w:bCs/>
          <w:sz w:val="28"/>
          <w:szCs w:val="28"/>
        </w:rPr>
        <w:t>Messaging</w:t>
      </w:r>
    </w:p>
    <w:p w14:paraId="3C65CE7C" w14:textId="1CD5F942" w:rsidR="00810D20" w:rsidRPr="00A6796F" w:rsidRDefault="00810D20" w:rsidP="00810D2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Description: Allow users within the app </w:t>
      </w:r>
      <w:r w:rsidR="006B0B40" w:rsidRPr="00A6796F">
        <w:rPr>
          <w:rFonts w:ascii="Times New Roman" w:hAnsi="Times New Roman" w:cs="Times New Roman"/>
          <w:sz w:val="24"/>
          <w:szCs w:val="24"/>
        </w:rPr>
        <w:t>to send messages to each other</w:t>
      </w:r>
      <w:r w:rsidRPr="00A6796F">
        <w:rPr>
          <w:rFonts w:ascii="Times New Roman" w:hAnsi="Times New Roman" w:cs="Times New Roman"/>
          <w:sz w:val="24"/>
          <w:szCs w:val="24"/>
        </w:rPr>
        <w:t>.</w:t>
      </w:r>
    </w:p>
    <w:p w14:paraId="28AF32E8" w14:textId="50766334" w:rsidR="00810D20" w:rsidRPr="00A6796F" w:rsidRDefault="00810D20" w:rsidP="00810D2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Source: User </w:t>
      </w:r>
      <w:r w:rsidR="00865941" w:rsidRPr="00A6796F">
        <w:rPr>
          <w:rFonts w:ascii="Times New Roman" w:hAnsi="Times New Roman" w:cs="Times New Roman"/>
          <w:sz w:val="24"/>
          <w:szCs w:val="24"/>
        </w:rPr>
        <w:t>(sender) within the app.</w:t>
      </w:r>
    </w:p>
    <w:p w14:paraId="6440A92C" w14:textId="1BA44639" w:rsidR="00810D20" w:rsidRPr="00A6796F" w:rsidRDefault="00810D20" w:rsidP="00810D2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Output: </w:t>
      </w:r>
      <w:r w:rsidR="00865941" w:rsidRPr="00A6796F">
        <w:rPr>
          <w:rFonts w:ascii="Times New Roman" w:hAnsi="Times New Roman" w:cs="Times New Roman"/>
          <w:sz w:val="24"/>
          <w:szCs w:val="24"/>
        </w:rPr>
        <w:t xml:space="preserve">Message content </w:t>
      </w:r>
      <w:r w:rsidR="00DD289E" w:rsidRPr="00A6796F">
        <w:rPr>
          <w:rFonts w:ascii="Times New Roman" w:hAnsi="Times New Roman" w:cs="Times New Roman"/>
          <w:sz w:val="24"/>
          <w:szCs w:val="24"/>
        </w:rPr>
        <w:t>(text/image/attachments) sent to the targeted user</w:t>
      </w:r>
      <w:r w:rsidRPr="00A6796F">
        <w:rPr>
          <w:rFonts w:ascii="Times New Roman" w:hAnsi="Times New Roman" w:cs="Times New Roman"/>
          <w:sz w:val="24"/>
          <w:szCs w:val="24"/>
        </w:rPr>
        <w:t>.</w:t>
      </w:r>
    </w:p>
    <w:p w14:paraId="1FA6F459" w14:textId="25B829EF" w:rsidR="00810D20" w:rsidRPr="00A6796F" w:rsidRDefault="00810D20" w:rsidP="00810D2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Destination: </w:t>
      </w:r>
      <w:proofErr w:type="gramStart"/>
      <w:r w:rsidR="00D64F8B" w:rsidRPr="00A6796F">
        <w:rPr>
          <w:rFonts w:ascii="Times New Roman" w:hAnsi="Times New Roman" w:cs="Times New Roman"/>
          <w:sz w:val="24"/>
          <w:szCs w:val="24"/>
        </w:rPr>
        <w:t>Other</w:t>
      </w:r>
      <w:proofErr w:type="gramEnd"/>
      <w:r w:rsidR="00D64F8B" w:rsidRPr="00A6796F">
        <w:rPr>
          <w:rFonts w:ascii="Times New Roman" w:hAnsi="Times New Roman" w:cs="Times New Roman"/>
          <w:sz w:val="24"/>
          <w:szCs w:val="24"/>
        </w:rPr>
        <w:t xml:space="preserve"> user within the app.</w:t>
      </w:r>
    </w:p>
    <w:p w14:paraId="62F8BB5E" w14:textId="3BF41398" w:rsidR="00810D20" w:rsidRPr="00A6796F" w:rsidRDefault="00810D20" w:rsidP="00810D2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Action:</w:t>
      </w:r>
      <w:r w:rsidR="00250D0C" w:rsidRPr="00A6796F">
        <w:rPr>
          <w:rFonts w:ascii="Times New Roman" w:hAnsi="Times New Roman" w:cs="Times New Roman"/>
          <w:sz w:val="24"/>
          <w:szCs w:val="24"/>
        </w:rPr>
        <w:t xml:space="preserve"> User format a message </w:t>
      </w:r>
      <w:proofErr w:type="gramStart"/>
      <w:r w:rsidR="00250D0C" w:rsidRPr="00A6796F">
        <w:rPr>
          <w:rFonts w:ascii="Times New Roman" w:hAnsi="Times New Roman" w:cs="Times New Roman"/>
          <w:sz w:val="24"/>
          <w:szCs w:val="24"/>
        </w:rPr>
        <w:t>select</w:t>
      </w:r>
      <w:proofErr w:type="gramEnd"/>
      <w:r w:rsidR="00250D0C" w:rsidRPr="00A6796F">
        <w:rPr>
          <w:rFonts w:ascii="Times New Roman" w:hAnsi="Times New Roman" w:cs="Times New Roman"/>
          <w:sz w:val="24"/>
          <w:szCs w:val="24"/>
        </w:rPr>
        <w:t xml:space="preserve"> </w:t>
      </w:r>
      <w:r w:rsidR="00B23C6F" w:rsidRPr="00A6796F">
        <w:rPr>
          <w:rFonts w:ascii="Times New Roman" w:hAnsi="Times New Roman" w:cs="Times New Roman"/>
          <w:sz w:val="24"/>
          <w:szCs w:val="24"/>
        </w:rPr>
        <w:t>the</w:t>
      </w:r>
      <w:r w:rsidR="00250D0C" w:rsidRPr="00A6796F">
        <w:rPr>
          <w:rFonts w:ascii="Times New Roman" w:hAnsi="Times New Roman" w:cs="Times New Roman"/>
          <w:sz w:val="24"/>
          <w:szCs w:val="24"/>
        </w:rPr>
        <w:t xml:space="preserve"> user to </w:t>
      </w:r>
      <w:proofErr w:type="spellStart"/>
      <w:r w:rsidR="00250D0C" w:rsidRPr="00A6796F">
        <w:rPr>
          <w:rFonts w:ascii="Times New Roman" w:hAnsi="Times New Roman" w:cs="Times New Roman"/>
          <w:sz w:val="24"/>
          <w:szCs w:val="24"/>
        </w:rPr>
        <w:t>sent</w:t>
      </w:r>
      <w:proofErr w:type="spellEnd"/>
      <w:r w:rsidR="00250D0C" w:rsidRPr="00A6796F">
        <w:rPr>
          <w:rFonts w:ascii="Times New Roman" w:hAnsi="Times New Roman" w:cs="Times New Roman"/>
          <w:sz w:val="24"/>
          <w:szCs w:val="24"/>
        </w:rPr>
        <w:t xml:space="preserve"> </w:t>
      </w:r>
      <w:r w:rsidR="00B23C6F" w:rsidRPr="00A6796F">
        <w:rPr>
          <w:rFonts w:ascii="Times New Roman" w:hAnsi="Times New Roman" w:cs="Times New Roman"/>
          <w:sz w:val="24"/>
          <w:szCs w:val="24"/>
        </w:rPr>
        <w:t>and send it</w:t>
      </w:r>
      <w:r w:rsidRPr="00A6796F">
        <w:rPr>
          <w:rFonts w:ascii="Times New Roman" w:hAnsi="Times New Roman" w:cs="Times New Roman"/>
          <w:sz w:val="24"/>
          <w:szCs w:val="24"/>
        </w:rPr>
        <w:t>.</w:t>
      </w:r>
    </w:p>
    <w:p w14:paraId="7B38F876" w14:textId="0CB61B30" w:rsidR="00810D20" w:rsidRPr="00A6796F" w:rsidRDefault="00810D20" w:rsidP="00810D2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Pre-condition: </w:t>
      </w:r>
      <w:r w:rsidR="00A7765A" w:rsidRPr="00A6796F">
        <w:rPr>
          <w:rFonts w:ascii="Times New Roman" w:hAnsi="Times New Roman" w:cs="Times New Roman"/>
          <w:sz w:val="24"/>
          <w:szCs w:val="24"/>
        </w:rPr>
        <w:t xml:space="preserve">Both sender and recipient must </w:t>
      </w:r>
      <w:r w:rsidR="003A116D" w:rsidRPr="00A6796F">
        <w:rPr>
          <w:rFonts w:ascii="Times New Roman" w:hAnsi="Times New Roman" w:cs="Times New Roman"/>
          <w:sz w:val="24"/>
          <w:szCs w:val="24"/>
        </w:rPr>
        <w:t xml:space="preserve">have valid user accounts within the </w:t>
      </w:r>
      <w:proofErr w:type="gramStart"/>
      <w:r w:rsidR="003A116D" w:rsidRPr="00A6796F">
        <w:rPr>
          <w:rFonts w:ascii="Times New Roman" w:hAnsi="Times New Roman" w:cs="Times New Roman"/>
          <w:sz w:val="24"/>
          <w:szCs w:val="24"/>
        </w:rPr>
        <w:t xml:space="preserve">app </w:t>
      </w:r>
      <w:r w:rsidRPr="00A6796F">
        <w:rPr>
          <w:rFonts w:ascii="Times New Roman" w:hAnsi="Times New Roman" w:cs="Times New Roman"/>
          <w:sz w:val="24"/>
          <w:szCs w:val="24"/>
        </w:rPr>
        <w:t>.</w:t>
      </w:r>
      <w:proofErr w:type="gramEnd"/>
    </w:p>
    <w:p w14:paraId="53A0B59C" w14:textId="5E3BCEE6" w:rsidR="00810D20" w:rsidRPr="00A6796F" w:rsidRDefault="00810D20" w:rsidP="00810D2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5404F4" w:rsidRPr="00A6796F">
        <w:rPr>
          <w:rFonts w:ascii="Times New Roman" w:hAnsi="Times New Roman" w:cs="Times New Roman"/>
          <w:sz w:val="24"/>
          <w:szCs w:val="24"/>
        </w:rPr>
        <w:t>Message is delivered to target user inbox</w:t>
      </w:r>
      <w:r w:rsidRPr="00A6796F">
        <w:rPr>
          <w:rFonts w:ascii="Times New Roman" w:hAnsi="Times New Roman" w:cs="Times New Roman"/>
          <w:sz w:val="24"/>
          <w:szCs w:val="24"/>
        </w:rPr>
        <w:t>.</w:t>
      </w:r>
    </w:p>
    <w:p w14:paraId="57640D7E" w14:textId="498280AE" w:rsidR="00810D20" w:rsidRPr="00A6796F" w:rsidRDefault="00810D20" w:rsidP="00810D20">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Exception: If </w:t>
      </w:r>
      <w:r w:rsidR="009F3A73" w:rsidRPr="00A6796F">
        <w:rPr>
          <w:rFonts w:ascii="Times New Roman" w:hAnsi="Times New Roman" w:cs="Times New Roman"/>
          <w:sz w:val="24"/>
          <w:szCs w:val="24"/>
        </w:rPr>
        <w:t>the recipient has no internet connection</w:t>
      </w:r>
      <w:r w:rsidR="005B31F0" w:rsidRPr="00A6796F">
        <w:rPr>
          <w:rFonts w:ascii="Times New Roman" w:hAnsi="Times New Roman" w:cs="Times New Roman"/>
          <w:sz w:val="24"/>
          <w:szCs w:val="24"/>
        </w:rPr>
        <w:t xml:space="preserve"> the message might be queued if the server</w:t>
      </w:r>
      <w:r w:rsidR="00F567E5" w:rsidRPr="00A6796F">
        <w:rPr>
          <w:rFonts w:ascii="Times New Roman" w:hAnsi="Times New Roman" w:cs="Times New Roman"/>
          <w:sz w:val="24"/>
          <w:szCs w:val="24"/>
        </w:rPr>
        <w:t xml:space="preserve"> is unavailable the message might not be sent</w:t>
      </w:r>
      <w:r w:rsidRPr="00A6796F">
        <w:rPr>
          <w:rFonts w:ascii="Times New Roman" w:hAnsi="Times New Roman" w:cs="Times New Roman"/>
          <w:sz w:val="24"/>
          <w:szCs w:val="24"/>
        </w:rPr>
        <w:t>.</w:t>
      </w:r>
    </w:p>
    <w:p w14:paraId="56E98D00" w14:textId="77777777" w:rsidR="00F567E5" w:rsidRPr="00A6796F" w:rsidRDefault="00F567E5" w:rsidP="00F567E5">
      <w:pPr>
        <w:rPr>
          <w:rFonts w:ascii="Times New Roman" w:hAnsi="Times New Roman" w:cs="Times New Roman"/>
          <w:sz w:val="24"/>
          <w:szCs w:val="24"/>
        </w:rPr>
      </w:pPr>
    </w:p>
    <w:p w14:paraId="07909CB8" w14:textId="0EFAFBFC" w:rsidR="00F567E5" w:rsidRPr="00A6796F" w:rsidRDefault="009D7D8A" w:rsidP="00F567E5">
      <w:pPr>
        <w:pStyle w:val="ListParagraph"/>
        <w:numPr>
          <w:ilvl w:val="0"/>
          <w:numId w:val="26"/>
        </w:numPr>
        <w:rPr>
          <w:rFonts w:ascii="Times New Roman" w:hAnsi="Times New Roman" w:cs="Times New Roman"/>
          <w:b/>
          <w:bCs/>
          <w:sz w:val="28"/>
          <w:szCs w:val="28"/>
        </w:rPr>
      </w:pPr>
      <w:r w:rsidRPr="00A6796F">
        <w:rPr>
          <w:rFonts w:ascii="Times New Roman" w:hAnsi="Times New Roman" w:cs="Times New Roman"/>
          <w:b/>
          <w:bCs/>
          <w:sz w:val="28"/>
          <w:szCs w:val="28"/>
        </w:rPr>
        <w:t>Anonymous Messaging</w:t>
      </w:r>
    </w:p>
    <w:p w14:paraId="46B5F3C8" w14:textId="4AE10DFE" w:rsidR="009D7D8A" w:rsidRPr="00A6796F" w:rsidRDefault="009D7D8A" w:rsidP="009D7D8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Description: Allow users to send </w:t>
      </w:r>
      <w:r w:rsidR="00FF6636" w:rsidRPr="00A6796F">
        <w:rPr>
          <w:rFonts w:ascii="Times New Roman" w:hAnsi="Times New Roman" w:cs="Times New Roman"/>
          <w:sz w:val="24"/>
          <w:szCs w:val="24"/>
        </w:rPr>
        <w:t>anonymous messages to a public forum within the app</w:t>
      </w:r>
      <w:r w:rsidRPr="00A6796F">
        <w:rPr>
          <w:rFonts w:ascii="Times New Roman" w:hAnsi="Times New Roman" w:cs="Times New Roman"/>
          <w:sz w:val="24"/>
          <w:szCs w:val="24"/>
        </w:rPr>
        <w:t>.</w:t>
      </w:r>
    </w:p>
    <w:p w14:paraId="4D561992" w14:textId="1FF87B39" w:rsidR="009D7D8A" w:rsidRPr="00A6796F" w:rsidRDefault="009D7D8A" w:rsidP="009D7D8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Source: </w:t>
      </w:r>
      <w:r w:rsidR="00FF6636" w:rsidRPr="00A6796F">
        <w:rPr>
          <w:rFonts w:ascii="Times New Roman" w:hAnsi="Times New Roman" w:cs="Times New Roman"/>
          <w:sz w:val="24"/>
          <w:szCs w:val="24"/>
        </w:rPr>
        <w:t>Sender within the app.</w:t>
      </w:r>
    </w:p>
    <w:p w14:paraId="7B1FCEAD" w14:textId="2A105853" w:rsidR="009D7D8A" w:rsidRPr="00A6796F" w:rsidRDefault="009D7D8A" w:rsidP="009D7D8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Output: </w:t>
      </w:r>
      <w:r w:rsidR="00BB28C4" w:rsidRPr="00A6796F">
        <w:rPr>
          <w:rFonts w:ascii="Times New Roman" w:hAnsi="Times New Roman" w:cs="Times New Roman"/>
          <w:sz w:val="24"/>
          <w:szCs w:val="24"/>
        </w:rPr>
        <w:t xml:space="preserve">Content displayed in </w:t>
      </w:r>
      <w:r w:rsidR="00C60261" w:rsidRPr="00A6796F">
        <w:rPr>
          <w:rFonts w:ascii="Times New Roman" w:hAnsi="Times New Roman" w:cs="Times New Roman"/>
          <w:sz w:val="24"/>
          <w:szCs w:val="24"/>
        </w:rPr>
        <w:t>a</w:t>
      </w:r>
      <w:r w:rsidR="00BB28C4" w:rsidRPr="00A6796F">
        <w:rPr>
          <w:rFonts w:ascii="Times New Roman" w:hAnsi="Times New Roman" w:cs="Times New Roman"/>
          <w:sz w:val="24"/>
          <w:szCs w:val="24"/>
        </w:rPr>
        <w:t xml:space="preserve"> </w:t>
      </w:r>
      <w:r w:rsidR="00C60261" w:rsidRPr="00A6796F">
        <w:rPr>
          <w:rFonts w:ascii="Times New Roman" w:hAnsi="Times New Roman" w:cs="Times New Roman"/>
          <w:sz w:val="24"/>
          <w:szCs w:val="24"/>
        </w:rPr>
        <w:t>public forum</w:t>
      </w:r>
      <w:r w:rsidRPr="00A6796F">
        <w:rPr>
          <w:rFonts w:ascii="Times New Roman" w:hAnsi="Times New Roman" w:cs="Times New Roman"/>
          <w:sz w:val="24"/>
          <w:szCs w:val="24"/>
        </w:rPr>
        <w:t>.</w:t>
      </w:r>
    </w:p>
    <w:p w14:paraId="0E48BE7C" w14:textId="61D9FC12" w:rsidR="009D7D8A" w:rsidRPr="00A6796F" w:rsidRDefault="009D7D8A" w:rsidP="009D7D8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Destination: </w:t>
      </w:r>
      <w:r w:rsidR="00E35273" w:rsidRPr="00A6796F">
        <w:rPr>
          <w:rFonts w:ascii="Times New Roman" w:hAnsi="Times New Roman" w:cs="Times New Roman"/>
          <w:sz w:val="24"/>
          <w:szCs w:val="24"/>
        </w:rPr>
        <w:t>Public forum accessible by all users within the app.</w:t>
      </w:r>
    </w:p>
    <w:p w14:paraId="17C04370" w14:textId="0712ACAE" w:rsidR="009D7D8A" w:rsidRPr="00A6796F" w:rsidRDefault="009D7D8A" w:rsidP="009D7D8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Action: </w:t>
      </w:r>
      <w:r w:rsidR="00E35273" w:rsidRPr="00A6796F">
        <w:rPr>
          <w:rFonts w:ascii="Times New Roman" w:hAnsi="Times New Roman" w:cs="Times New Roman"/>
          <w:sz w:val="24"/>
          <w:szCs w:val="24"/>
        </w:rPr>
        <w:t xml:space="preserve">User compose a message </w:t>
      </w:r>
      <w:r w:rsidR="00634C13" w:rsidRPr="00A6796F">
        <w:rPr>
          <w:rFonts w:ascii="Times New Roman" w:hAnsi="Times New Roman" w:cs="Times New Roman"/>
          <w:sz w:val="24"/>
          <w:szCs w:val="24"/>
        </w:rPr>
        <w:t>and send it anonymously.</w:t>
      </w:r>
    </w:p>
    <w:p w14:paraId="45E7CF7E" w14:textId="385D9340" w:rsidR="009D7D8A" w:rsidRPr="00A6796F" w:rsidRDefault="009D7D8A" w:rsidP="009D7D8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Pre-condition: </w:t>
      </w:r>
      <w:r w:rsidR="00634C13" w:rsidRPr="00A6796F">
        <w:rPr>
          <w:rFonts w:ascii="Times New Roman" w:hAnsi="Times New Roman" w:cs="Times New Roman"/>
          <w:sz w:val="24"/>
          <w:szCs w:val="24"/>
        </w:rPr>
        <w:t xml:space="preserve">User must be logged in </w:t>
      </w:r>
      <w:r w:rsidR="00FB4C71" w:rsidRPr="00A6796F">
        <w:rPr>
          <w:rFonts w:ascii="Times New Roman" w:hAnsi="Times New Roman" w:cs="Times New Roman"/>
          <w:sz w:val="24"/>
          <w:szCs w:val="24"/>
        </w:rPr>
        <w:t>to the app</w:t>
      </w:r>
      <w:r w:rsidRPr="00A6796F">
        <w:rPr>
          <w:rFonts w:ascii="Times New Roman" w:hAnsi="Times New Roman" w:cs="Times New Roman"/>
          <w:sz w:val="24"/>
          <w:szCs w:val="24"/>
        </w:rPr>
        <w:t>.</w:t>
      </w:r>
    </w:p>
    <w:p w14:paraId="690FEA44" w14:textId="4E76A01A" w:rsidR="009D7D8A" w:rsidRPr="00A6796F" w:rsidRDefault="009D7D8A" w:rsidP="009D7D8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FB4C71" w:rsidRPr="00A6796F">
        <w:rPr>
          <w:rFonts w:ascii="Times New Roman" w:hAnsi="Times New Roman" w:cs="Times New Roman"/>
          <w:sz w:val="24"/>
          <w:szCs w:val="24"/>
        </w:rPr>
        <w:t>Message displayed in the public forum</w:t>
      </w:r>
      <w:r w:rsidRPr="00A6796F">
        <w:rPr>
          <w:rFonts w:ascii="Times New Roman" w:hAnsi="Times New Roman" w:cs="Times New Roman"/>
          <w:sz w:val="24"/>
          <w:szCs w:val="24"/>
        </w:rPr>
        <w:t>.</w:t>
      </w:r>
    </w:p>
    <w:p w14:paraId="229B1636" w14:textId="132AE1CD" w:rsidR="009D7D8A" w:rsidRPr="00A6796F" w:rsidRDefault="009D7D8A" w:rsidP="009D7D8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Exception: If </w:t>
      </w:r>
      <w:r w:rsidR="007D5646" w:rsidRPr="00A6796F">
        <w:rPr>
          <w:rFonts w:ascii="Times New Roman" w:hAnsi="Times New Roman" w:cs="Times New Roman"/>
          <w:sz w:val="24"/>
          <w:szCs w:val="24"/>
        </w:rPr>
        <w:t xml:space="preserve">server is unavailable message might not be </w:t>
      </w:r>
      <w:proofErr w:type="gramStart"/>
      <w:r w:rsidR="007D5646" w:rsidRPr="00A6796F">
        <w:rPr>
          <w:rFonts w:ascii="Times New Roman" w:hAnsi="Times New Roman" w:cs="Times New Roman"/>
          <w:sz w:val="24"/>
          <w:szCs w:val="24"/>
        </w:rPr>
        <w:t>send</w:t>
      </w:r>
      <w:proofErr w:type="gramEnd"/>
      <w:r w:rsidRPr="00A6796F">
        <w:rPr>
          <w:rFonts w:ascii="Times New Roman" w:hAnsi="Times New Roman" w:cs="Times New Roman"/>
          <w:sz w:val="24"/>
          <w:szCs w:val="24"/>
        </w:rPr>
        <w:t>.</w:t>
      </w:r>
    </w:p>
    <w:p w14:paraId="5FA685FC" w14:textId="77777777" w:rsidR="00465C25" w:rsidRPr="00A6796F" w:rsidRDefault="00465C25" w:rsidP="00465C25">
      <w:pPr>
        <w:rPr>
          <w:rFonts w:ascii="Times New Roman" w:hAnsi="Times New Roman" w:cs="Times New Roman"/>
          <w:sz w:val="24"/>
          <w:szCs w:val="24"/>
        </w:rPr>
      </w:pPr>
    </w:p>
    <w:p w14:paraId="213062A2" w14:textId="26286506" w:rsidR="00465C25" w:rsidRPr="00A6796F" w:rsidRDefault="00465C25" w:rsidP="00465C25">
      <w:pPr>
        <w:pStyle w:val="ListParagraph"/>
        <w:numPr>
          <w:ilvl w:val="0"/>
          <w:numId w:val="26"/>
        </w:numPr>
        <w:rPr>
          <w:rFonts w:ascii="Times New Roman" w:hAnsi="Times New Roman" w:cs="Times New Roman"/>
          <w:b/>
          <w:bCs/>
          <w:sz w:val="28"/>
          <w:szCs w:val="28"/>
        </w:rPr>
      </w:pPr>
      <w:r w:rsidRPr="00A6796F">
        <w:rPr>
          <w:rFonts w:ascii="Times New Roman" w:hAnsi="Times New Roman" w:cs="Times New Roman"/>
          <w:b/>
          <w:bCs/>
          <w:sz w:val="28"/>
          <w:szCs w:val="28"/>
        </w:rPr>
        <w:t>Liking and Commenting</w:t>
      </w:r>
    </w:p>
    <w:p w14:paraId="552FF513" w14:textId="27C36771" w:rsidR="00465C25" w:rsidRPr="00A6796F" w:rsidRDefault="00465C25" w:rsidP="00465C25">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Description: User can like or leave comment</w:t>
      </w:r>
      <w:r w:rsidR="00A12E13" w:rsidRPr="00A6796F">
        <w:rPr>
          <w:rFonts w:ascii="Times New Roman" w:hAnsi="Times New Roman" w:cs="Times New Roman"/>
          <w:sz w:val="24"/>
          <w:szCs w:val="24"/>
        </w:rPr>
        <w:t>s on existing posts and blogs</w:t>
      </w:r>
      <w:r w:rsidRPr="00A6796F">
        <w:rPr>
          <w:rFonts w:ascii="Times New Roman" w:hAnsi="Times New Roman" w:cs="Times New Roman"/>
          <w:sz w:val="24"/>
          <w:szCs w:val="24"/>
        </w:rPr>
        <w:t>.</w:t>
      </w:r>
    </w:p>
    <w:p w14:paraId="2BD9B95D" w14:textId="6DF79990" w:rsidR="00465C25" w:rsidRPr="00A6796F" w:rsidRDefault="00465C25" w:rsidP="00465C25">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Source: User </w:t>
      </w:r>
      <w:r w:rsidR="00A12E13" w:rsidRPr="00A6796F">
        <w:rPr>
          <w:rFonts w:ascii="Times New Roman" w:hAnsi="Times New Roman" w:cs="Times New Roman"/>
          <w:sz w:val="24"/>
          <w:szCs w:val="24"/>
        </w:rPr>
        <w:t>within the app.</w:t>
      </w:r>
    </w:p>
    <w:p w14:paraId="5AA8E7FF" w14:textId="0BEB4FEC" w:rsidR="00465C25" w:rsidRPr="00A6796F" w:rsidRDefault="00465C25" w:rsidP="00465C25">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Output: </w:t>
      </w:r>
      <w:r w:rsidR="00A12E13" w:rsidRPr="00A6796F">
        <w:rPr>
          <w:rFonts w:ascii="Times New Roman" w:hAnsi="Times New Roman" w:cs="Times New Roman"/>
          <w:sz w:val="24"/>
          <w:szCs w:val="24"/>
        </w:rPr>
        <w:t xml:space="preserve">Adds your </w:t>
      </w:r>
      <w:r w:rsidR="00FF2173" w:rsidRPr="00A6796F">
        <w:rPr>
          <w:rFonts w:ascii="Times New Roman" w:hAnsi="Times New Roman" w:cs="Times New Roman"/>
          <w:sz w:val="24"/>
          <w:szCs w:val="24"/>
        </w:rPr>
        <w:t>like to the post/blogs increasing its popular</w:t>
      </w:r>
      <w:r w:rsidR="00F54920" w:rsidRPr="00A6796F">
        <w:rPr>
          <w:rFonts w:ascii="Times New Roman" w:hAnsi="Times New Roman" w:cs="Times New Roman"/>
          <w:sz w:val="24"/>
          <w:szCs w:val="24"/>
        </w:rPr>
        <w:t>i</w:t>
      </w:r>
      <w:r w:rsidR="0084077A" w:rsidRPr="00A6796F">
        <w:rPr>
          <w:rFonts w:ascii="Times New Roman" w:hAnsi="Times New Roman" w:cs="Times New Roman"/>
          <w:sz w:val="24"/>
          <w:szCs w:val="24"/>
        </w:rPr>
        <w:t xml:space="preserve">ty and your </w:t>
      </w:r>
      <w:r w:rsidR="00943722" w:rsidRPr="00A6796F">
        <w:rPr>
          <w:rFonts w:ascii="Times New Roman" w:hAnsi="Times New Roman" w:cs="Times New Roman"/>
          <w:sz w:val="24"/>
          <w:szCs w:val="24"/>
        </w:rPr>
        <w:t>comment is displayed publicly under the post/blogs.</w:t>
      </w:r>
    </w:p>
    <w:p w14:paraId="1CD8F8DB" w14:textId="554C336F" w:rsidR="00465C25" w:rsidRPr="00A6796F" w:rsidRDefault="00465C25" w:rsidP="00465C25">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Destination: </w:t>
      </w:r>
      <w:r w:rsidR="00943722" w:rsidRPr="00A6796F">
        <w:rPr>
          <w:rFonts w:ascii="Times New Roman" w:hAnsi="Times New Roman" w:cs="Times New Roman"/>
          <w:sz w:val="24"/>
          <w:szCs w:val="24"/>
        </w:rPr>
        <w:t xml:space="preserve">The specific </w:t>
      </w:r>
      <w:r w:rsidR="00FF04AC" w:rsidRPr="00A6796F">
        <w:rPr>
          <w:rFonts w:ascii="Times New Roman" w:hAnsi="Times New Roman" w:cs="Times New Roman"/>
          <w:sz w:val="24"/>
          <w:szCs w:val="24"/>
        </w:rPr>
        <w:t>posts or blogs you choose to int</w:t>
      </w:r>
      <w:r w:rsidR="00433B81" w:rsidRPr="00A6796F">
        <w:rPr>
          <w:rFonts w:ascii="Times New Roman" w:hAnsi="Times New Roman" w:cs="Times New Roman"/>
          <w:sz w:val="24"/>
          <w:szCs w:val="24"/>
        </w:rPr>
        <w:t>e</w:t>
      </w:r>
      <w:r w:rsidR="00FF04AC" w:rsidRPr="00A6796F">
        <w:rPr>
          <w:rFonts w:ascii="Times New Roman" w:hAnsi="Times New Roman" w:cs="Times New Roman"/>
          <w:sz w:val="24"/>
          <w:szCs w:val="24"/>
        </w:rPr>
        <w:t>ract with</w:t>
      </w:r>
      <w:r w:rsidR="00433B81" w:rsidRPr="00A6796F">
        <w:rPr>
          <w:rFonts w:ascii="Times New Roman" w:hAnsi="Times New Roman" w:cs="Times New Roman"/>
          <w:sz w:val="24"/>
          <w:szCs w:val="24"/>
        </w:rPr>
        <w:t>.</w:t>
      </w:r>
    </w:p>
    <w:p w14:paraId="4ACFAD85" w14:textId="18C8C96D" w:rsidR="00465C25" w:rsidRPr="00A6796F" w:rsidRDefault="00465C25" w:rsidP="00465C25">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Action: </w:t>
      </w:r>
      <w:r w:rsidR="00433B81" w:rsidRPr="00A6796F">
        <w:rPr>
          <w:rFonts w:ascii="Times New Roman" w:hAnsi="Times New Roman" w:cs="Times New Roman"/>
          <w:sz w:val="24"/>
          <w:szCs w:val="24"/>
        </w:rPr>
        <w:t xml:space="preserve">You click the like button </w:t>
      </w:r>
      <w:r w:rsidR="00367003" w:rsidRPr="00A6796F">
        <w:rPr>
          <w:rFonts w:ascii="Times New Roman" w:hAnsi="Times New Roman" w:cs="Times New Roman"/>
          <w:sz w:val="24"/>
          <w:szCs w:val="24"/>
        </w:rPr>
        <w:t>or write and submit a comment.</w:t>
      </w:r>
    </w:p>
    <w:p w14:paraId="1C40977E" w14:textId="6D307E3E" w:rsidR="00465C25" w:rsidRPr="00A6796F" w:rsidRDefault="00465C25" w:rsidP="00465C25">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Pre-condition: </w:t>
      </w:r>
      <w:r w:rsidR="00367003" w:rsidRPr="00A6796F">
        <w:rPr>
          <w:rFonts w:ascii="Times New Roman" w:hAnsi="Times New Roman" w:cs="Times New Roman"/>
          <w:sz w:val="24"/>
          <w:szCs w:val="24"/>
        </w:rPr>
        <w:t>The post</w:t>
      </w:r>
      <w:r w:rsidR="00821264" w:rsidRPr="00A6796F">
        <w:rPr>
          <w:rFonts w:ascii="Times New Roman" w:hAnsi="Times New Roman" w:cs="Times New Roman"/>
          <w:sz w:val="24"/>
          <w:szCs w:val="24"/>
        </w:rPr>
        <w:t>/</w:t>
      </w:r>
      <w:r w:rsidR="00367003" w:rsidRPr="00A6796F">
        <w:rPr>
          <w:rFonts w:ascii="Times New Roman" w:hAnsi="Times New Roman" w:cs="Times New Roman"/>
          <w:sz w:val="24"/>
          <w:szCs w:val="24"/>
        </w:rPr>
        <w:t xml:space="preserve">blog </w:t>
      </w:r>
      <w:r w:rsidR="00821264" w:rsidRPr="00A6796F">
        <w:rPr>
          <w:rFonts w:ascii="Times New Roman" w:hAnsi="Times New Roman" w:cs="Times New Roman"/>
          <w:sz w:val="24"/>
          <w:szCs w:val="24"/>
        </w:rPr>
        <w:t>must be publicly accessible</w:t>
      </w:r>
      <w:r w:rsidRPr="00A6796F">
        <w:rPr>
          <w:rFonts w:ascii="Times New Roman" w:hAnsi="Times New Roman" w:cs="Times New Roman"/>
          <w:sz w:val="24"/>
          <w:szCs w:val="24"/>
        </w:rPr>
        <w:t>.</w:t>
      </w:r>
    </w:p>
    <w:p w14:paraId="75007DE2" w14:textId="22513289" w:rsidR="00465C25" w:rsidRPr="00A6796F" w:rsidRDefault="00465C25" w:rsidP="00465C25">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821264" w:rsidRPr="00A6796F">
        <w:rPr>
          <w:rFonts w:ascii="Times New Roman" w:hAnsi="Times New Roman" w:cs="Times New Roman"/>
          <w:sz w:val="24"/>
          <w:szCs w:val="24"/>
        </w:rPr>
        <w:t>The number of likes is updated</w:t>
      </w:r>
      <w:r w:rsidR="00845B5B" w:rsidRPr="00A6796F">
        <w:rPr>
          <w:rFonts w:ascii="Times New Roman" w:hAnsi="Times New Roman" w:cs="Times New Roman"/>
          <w:sz w:val="24"/>
          <w:szCs w:val="24"/>
        </w:rPr>
        <w:t>. Your comment appears publicly with your username</w:t>
      </w:r>
      <w:r w:rsidR="003068EA" w:rsidRPr="00A6796F">
        <w:rPr>
          <w:rFonts w:ascii="Times New Roman" w:hAnsi="Times New Roman" w:cs="Times New Roman"/>
          <w:sz w:val="24"/>
          <w:szCs w:val="24"/>
        </w:rPr>
        <w:t>.</w:t>
      </w:r>
      <w:r w:rsidR="00845B5B" w:rsidRPr="00A6796F">
        <w:rPr>
          <w:rFonts w:ascii="Times New Roman" w:hAnsi="Times New Roman" w:cs="Times New Roman"/>
          <w:sz w:val="24"/>
          <w:szCs w:val="24"/>
        </w:rPr>
        <w:t xml:space="preserve"> </w:t>
      </w:r>
    </w:p>
    <w:p w14:paraId="2EEA4163" w14:textId="2F8098CE" w:rsidR="00465C25" w:rsidRPr="00A6796F" w:rsidRDefault="00465C25" w:rsidP="00465C25">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Exception: If </w:t>
      </w:r>
      <w:r w:rsidR="003068EA" w:rsidRPr="00A6796F">
        <w:rPr>
          <w:rFonts w:ascii="Times New Roman" w:hAnsi="Times New Roman" w:cs="Times New Roman"/>
          <w:sz w:val="24"/>
          <w:szCs w:val="24"/>
        </w:rPr>
        <w:t xml:space="preserve">the server is overloaded or unavailable </w:t>
      </w:r>
      <w:r w:rsidR="00827873" w:rsidRPr="00A6796F">
        <w:rPr>
          <w:rFonts w:ascii="Times New Roman" w:hAnsi="Times New Roman" w:cs="Times New Roman"/>
          <w:sz w:val="24"/>
          <w:szCs w:val="24"/>
        </w:rPr>
        <w:t>your action may be discarded or delayed</w:t>
      </w:r>
      <w:r w:rsidRPr="00A6796F">
        <w:rPr>
          <w:rFonts w:ascii="Times New Roman" w:hAnsi="Times New Roman" w:cs="Times New Roman"/>
          <w:sz w:val="24"/>
          <w:szCs w:val="24"/>
        </w:rPr>
        <w:t>.</w:t>
      </w:r>
    </w:p>
    <w:p w14:paraId="0AF79526" w14:textId="77777777" w:rsidR="0035785A" w:rsidRPr="00A6796F" w:rsidRDefault="0035785A" w:rsidP="0035785A">
      <w:pPr>
        <w:rPr>
          <w:rFonts w:ascii="Times New Roman" w:hAnsi="Times New Roman" w:cs="Times New Roman"/>
          <w:sz w:val="24"/>
          <w:szCs w:val="24"/>
        </w:rPr>
      </w:pPr>
    </w:p>
    <w:p w14:paraId="1E52AA35" w14:textId="104BD981" w:rsidR="0035785A" w:rsidRPr="00A6796F" w:rsidRDefault="0035785A" w:rsidP="0035785A">
      <w:pPr>
        <w:pStyle w:val="ListParagraph"/>
        <w:numPr>
          <w:ilvl w:val="0"/>
          <w:numId w:val="26"/>
        </w:numPr>
        <w:rPr>
          <w:rFonts w:ascii="Times New Roman" w:hAnsi="Times New Roman" w:cs="Times New Roman"/>
          <w:b/>
          <w:bCs/>
          <w:sz w:val="28"/>
          <w:szCs w:val="28"/>
        </w:rPr>
      </w:pPr>
      <w:r w:rsidRPr="00A6796F">
        <w:rPr>
          <w:rFonts w:ascii="Times New Roman" w:hAnsi="Times New Roman" w:cs="Times New Roman"/>
          <w:b/>
          <w:bCs/>
          <w:sz w:val="28"/>
          <w:szCs w:val="28"/>
        </w:rPr>
        <w:t>Logging Out</w:t>
      </w:r>
    </w:p>
    <w:p w14:paraId="48E3D83E" w14:textId="43F93264" w:rsidR="0035785A" w:rsidRPr="00A6796F" w:rsidRDefault="0035785A" w:rsidP="0035785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Description: User </w:t>
      </w:r>
      <w:r w:rsidR="00757662" w:rsidRPr="00A6796F">
        <w:rPr>
          <w:rFonts w:ascii="Times New Roman" w:hAnsi="Times New Roman" w:cs="Times New Roman"/>
          <w:sz w:val="24"/>
          <w:szCs w:val="24"/>
        </w:rPr>
        <w:t>initiates a logout process</w:t>
      </w:r>
      <w:r w:rsidRPr="00A6796F">
        <w:rPr>
          <w:rFonts w:ascii="Times New Roman" w:hAnsi="Times New Roman" w:cs="Times New Roman"/>
          <w:sz w:val="24"/>
          <w:szCs w:val="24"/>
        </w:rPr>
        <w:t>.</w:t>
      </w:r>
    </w:p>
    <w:p w14:paraId="67EBAD12" w14:textId="526B287E" w:rsidR="0035785A" w:rsidRPr="00A6796F" w:rsidRDefault="0035785A" w:rsidP="0035785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Source: User </w:t>
      </w:r>
      <w:r w:rsidR="00757662" w:rsidRPr="00A6796F">
        <w:rPr>
          <w:rFonts w:ascii="Times New Roman" w:hAnsi="Times New Roman" w:cs="Times New Roman"/>
          <w:sz w:val="24"/>
          <w:szCs w:val="24"/>
        </w:rPr>
        <w:t>within the app.</w:t>
      </w:r>
    </w:p>
    <w:p w14:paraId="575B709E" w14:textId="08A0B3E7" w:rsidR="0035785A" w:rsidRPr="00A6796F" w:rsidRDefault="0035785A" w:rsidP="0035785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Output: </w:t>
      </w:r>
      <w:r w:rsidR="00757662" w:rsidRPr="00A6796F">
        <w:rPr>
          <w:rFonts w:ascii="Times New Roman" w:hAnsi="Times New Roman" w:cs="Times New Roman"/>
          <w:sz w:val="24"/>
          <w:szCs w:val="24"/>
        </w:rPr>
        <w:t>app session ends</w:t>
      </w:r>
      <w:r w:rsidRPr="00A6796F">
        <w:rPr>
          <w:rFonts w:ascii="Times New Roman" w:hAnsi="Times New Roman" w:cs="Times New Roman"/>
          <w:sz w:val="24"/>
          <w:szCs w:val="24"/>
        </w:rPr>
        <w:t>.</w:t>
      </w:r>
    </w:p>
    <w:p w14:paraId="69FC3882" w14:textId="2807475F" w:rsidR="0035785A" w:rsidRPr="00A6796F" w:rsidRDefault="0035785A" w:rsidP="0035785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Destination: </w:t>
      </w:r>
      <w:r w:rsidR="00686AFE" w:rsidRPr="00A6796F">
        <w:rPr>
          <w:rFonts w:ascii="Times New Roman" w:hAnsi="Times New Roman" w:cs="Times New Roman"/>
          <w:sz w:val="24"/>
          <w:szCs w:val="24"/>
        </w:rPr>
        <w:t xml:space="preserve">Ends your current session. </w:t>
      </w:r>
    </w:p>
    <w:p w14:paraId="0C10CEA3" w14:textId="44A697F5" w:rsidR="0035785A" w:rsidRPr="00A6796F" w:rsidRDefault="0035785A" w:rsidP="0035785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Action: </w:t>
      </w:r>
      <w:r w:rsidR="00686AFE" w:rsidRPr="00A6796F">
        <w:rPr>
          <w:rFonts w:ascii="Times New Roman" w:hAnsi="Times New Roman" w:cs="Times New Roman"/>
          <w:sz w:val="24"/>
          <w:szCs w:val="24"/>
        </w:rPr>
        <w:t>Press logout button</w:t>
      </w:r>
      <w:r w:rsidRPr="00A6796F">
        <w:rPr>
          <w:rFonts w:ascii="Times New Roman" w:hAnsi="Times New Roman" w:cs="Times New Roman"/>
          <w:sz w:val="24"/>
          <w:szCs w:val="24"/>
        </w:rPr>
        <w:t>.</w:t>
      </w:r>
    </w:p>
    <w:p w14:paraId="7BD3FCE8" w14:textId="528F1824" w:rsidR="0035785A" w:rsidRPr="00A6796F" w:rsidRDefault="0035785A" w:rsidP="0035785A">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Pre-condition: </w:t>
      </w:r>
      <w:r w:rsidR="00686AFE" w:rsidRPr="00A6796F">
        <w:rPr>
          <w:rFonts w:ascii="Times New Roman" w:hAnsi="Times New Roman" w:cs="Times New Roman"/>
          <w:sz w:val="24"/>
          <w:szCs w:val="24"/>
        </w:rPr>
        <w:t>You must be currently logged in</w:t>
      </w:r>
      <w:r w:rsidRPr="00A6796F">
        <w:rPr>
          <w:rFonts w:ascii="Times New Roman" w:hAnsi="Times New Roman" w:cs="Times New Roman"/>
          <w:sz w:val="24"/>
          <w:szCs w:val="24"/>
        </w:rPr>
        <w:t>.</w:t>
      </w:r>
    </w:p>
    <w:p w14:paraId="1BA516C7" w14:textId="52C6DC2A" w:rsidR="00B61B3B" w:rsidRPr="00A6796F" w:rsidRDefault="0035785A" w:rsidP="00E10A93">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B61B3B" w:rsidRPr="00A6796F">
        <w:rPr>
          <w:rFonts w:ascii="Times New Roman" w:hAnsi="Times New Roman" w:cs="Times New Roman"/>
          <w:sz w:val="24"/>
          <w:szCs w:val="24"/>
        </w:rPr>
        <w:t>User session is terminated</w:t>
      </w:r>
      <w:r w:rsidRPr="00A6796F">
        <w:rPr>
          <w:rFonts w:ascii="Times New Roman" w:hAnsi="Times New Roman" w:cs="Times New Roman"/>
          <w:sz w:val="24"/>
          <w:szCs w:val="24"/>
        </w:rPr>
        <w:t>.</w:t>
      </w:r>
    </w:p>
    <w:p w14:paraId="3D1166BC" w14:textId="16B9021A" w:rsidR="00E10A93" w:rsidRPr="00A6796F" w:rsidRDefault="00E10A93" w:rsidP="00E10A93">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Return to app login screen</w:t>
      </w:r>
      <w:r w:rsidR="00751657" w:rsidRPr="00A6796F">
        <w:rPr>
          <w:rFonts w:ascii="Times New Roman" w:hAnsi="Times New Roman" w:cs="Times New Roman"/>
          <w:sz w:val="24"/>
          <w:szCs w:val="24"/>
        </w:rPr>
        <w:t>.</w:t>
      </w:r>
    </w:p>
    <w:p w14:paraId="5786BB9B" w14:textId="5B779C6E" w:rsidR="00E10A93" w:rsidRPr="00A6796F" w:rsidRDefault="00011F23" w:rsidP="00E10A93">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Cached data from your session might </w:t>
      </w:r>
      <w:r w:rsidR="00751657" w:rsidRPr="00A6796F">
        <w:rPr>
          <w:rFonts w:ascii="Times New Roman" w:hAnsi="Times New Roman" w:cs="Times New Roman"/>
          <w:sz w:val="24"/>
          <w:szCs w:val="24"/>
        </w:rPr>
        <w:t>be cleared.</w:t>
      </w:r>
    </w:p>
    <w:p w14:paraId="46D34A9C" w14:textId="0D724C80" w:rsidR="00845637" w:rsidRDefault="0035785A" w:rsidP="00A6796F">
      <w:pPr>
        <w:pStyle w:val="ListParagraph"/>
        <w:ind w:left="630"/>
        <w:rPr>
          <w:rFonts w:ascii="Times New Roman" w:hAnsi="Times New Roman" w:cs="Times New Roman"/>
          <w:sz w:val="24"/>
          <w:szCs w:val="24"/>
        </w:rPr>
      </w:pPr>
      <w:r w:rsidRPr="00A6796F">
        <w:rPr>
          <w:rFonts w:ascii="Times New Roman" w:hAnsi="Times New Roman" w:cs="Times New Roman"/>
          <w:sz w:val="24"/>
          <w:szCs w:val="24"/>
        </w:rPr>
        <w:t xml:space="preserve">Exception: </w:t>
      </w:r>
      <w:r w:rsidR="008B2D53" w:rsidRPr="00A6796F">
        <w:rPr>
          <w:rFonts w:ascii="Times New Roman" w:hAnsi="Times New Roman" w:cs="Times New Roman"/>
          <w:sz w:val="24"/>
          <w:szCs w:val="24"/>
        </w:rPr>
        <w:t>Due to some technical issue the logout process might fails</w:t>
      </w:r>
      <w:r w:rsidRPr="00A6796F">
        <w:rPr>
          <w:rFonts w:ascii="Times New Roman" w:hAnsi="Times New Roman" w:cs="Times New Roman"/>
          <w:sz w:val="24"/>
          <w:szCs w:val="24"/>
        </w:rPr>
        <w:t>.</w:t>
      </w:r>
    </w:p>
    <w:p w14:paraId="257875C4" w14:textId="6D5FBD47" w:rsidR="00845637" w:rsidRPr="00A6796F" w:rsidRDefault="00A6796F" w:rsidP="00A6796F">
      <w:pPr>
        <w:rPr>
          <w:rFonts w:ascii="Times New Roman" w:hAnsi="Times New Roman" w:cs="Times New Roman"/>
          <w:sz w:val="24"/>
          <w:szCs w:val="24"/>
        </w:rPr>
      </w:pPr>
      <w:r w:rsidRPr="00324A75">
        <w:rPr>
          <w:noProof/>
        </w:rPr>
        <mc:AlternateContent>
          <mc:Choice Requires="wpg">
            <w:drawing>
              <wp:inline distT="0" distB="0" distL="0" distR="0" wp14:anchorId="0CED3552" wp14:editId="62846AD2">
                <wp:extent cx="5731510" cy="19685"/>
                <wp:effectExtent l="0" t="0" r="21590" b="18415"/>
                <wp:docPr id="680318616" name="Group 68031861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300382497"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89727084"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5883362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8547240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85142070"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059538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32951222"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36140902"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6690182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1CDFA28" id="Group 68031861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60F89EE0" w14:textId="77777777" w:rsidR="00845637" w:rsidRPr="00A6796F" w:rsidRDefault="00845637" w:rsidP="0035785A">
      <w:pPr>
        <w:pStyle w:val="ListParagraph"/>
        <w:ind w:left="630"/>
        <w:rPr>
          <w:rFonts w:ascii="Times New Roman" w:hAnsi="Times New Roman" w:cs="Times New Roman"/>
          <w:sz w:val="24"/>
          <w:szCs w:val="24"/>
        </w:rPr>
      </w:pPr>
    </w:p>
    <w:p w14:paraId="7429148F" w14:textId="77777777" w:rsidR="00845637" w:rsidRPr="00A6796F" w:rsidRDefault="00845637" w:rsidP="0035785A">
      <w:pPr>
        <w:pStyle w:val="ListParagraph"/>
        <w:ind w:left="630"/>
        <w:rPr>
          <w:rFonts w:ascii="Times New Roman" w:hAnsi="Times New Roman" w:cs="Times New Roman"/>
          <w:sz w:val="24"/>
          <w:szCs w:val="24"/>
        </w:rPr>
      </w:pPr>
    </w:p>
    <w:p w14:paraId="0521689C" w14:textId="77777777" w:rsidR="00845637" w:rsidRPr="00324A75" w:rsidRDefault="00845637" w:rsidP="0035785A">
      <w:pPr>
        <w:pStyle w:val="ListParagraph"/>
        <w:ind w:left="630"/>
        <w:rPr>
          <w:rFonts w:ascii="Times New Roman" w:hAnsi="Times New Roman" w:cs="Times New Roman"/>
        </w:rPr>
      </w:pPr>
    </w:p>
    <w:p w14:paraId="1D3677D0" w14:textId="77777777" w:rsidR="00845637" w:rsidRPr="00324A75" w:rsidRDefault="00845637" w:rsidP="0035785A">
      <w:pPr>
        <w:pStyle w:val="ListParagraph"/>
        <w:ind w:left="630"/>
        <w:rPr>
          <w:rFonts w:ascii="Times New Roman" w:hAnsi="Times New Roman" w:cs="Times New Roman"/>
        </w:rPr>
      </w:pPr>
    </w:p>
    <w:p w14:paraId="6D9F6D51" w14:textId="77777777" w:rsidR="00845637" w:rsidRPr="00324A75" w:rsidRDefault="00845637" w:rsidP="0035785A">
      <w:pPr>
        <w:pStyle w:val="ListParagraph"/>
        <w:ind w:left="630"/>
        <w:rPr>
          <w:rFonts w:ascii="Times New Roman" w:hAnsi="Times New Roman" w:cs="Times New Roman"/>
        </w:rPr>
      </w:pPr>
    </w:p>
    <w:p w14:paraId="458BD057" w14:textId="77777777" w:rsidR="00845637" w:rsidRPr="00324A75" w:rsidRDefault="00845637" w:rsidP="0035785A">
      <w:pPr>
        <w:pStyle w:val="ListParagraph"/>
        <w:ind w:left="630"/>
        <w:rPr>
          <w:rFonts w:ascii="Times New Roman" w:hAnsi="Times New Roman" w:cs="Times New Roman"/>
        </w:rPr>
      </w:pPr>
    </w:p>
    <w:p w14:paraId="4FC1403F" w14:textId="77777777" w:rsidR="00845637" w:rsidRPr="00324A75" w:rsidRDefault="00845637" w:rsidP="0035785A">
      <w:pPr>
        <w:pStyle w:val="ListParagraph"/>
        <w:ind w:left="630"/>
        <w:rPr>
          <w:rFonts w:ascii="Times New Roman" w:hAnsi="Times New Roman" w:cs="Times New Roman"/>
        </w:rPr>
      </w:pPr>
    </w:p>
    <w:p w14:paraId="4F101286" w14:textId="77777777" w:rsidR="00845637" w:rsidRPr="00324A75" w:rsidRDefault="00845637" w:rsidP="0035785A">
      <w:pPr>
        <w:pStyle w:val="ListParagraph"/>
        <w:ind w:left="630"/>
        <w:rPr>
          <w:rFonts w:ascii="Times New Roman" w:hAnsi="Times New Roman" w:cs="Times New Roman"/>
        </w:rPr>
      </w:pPr>
    </w:p>
    <w:p w14:paraId="373C8489" w14:textId="77777777" w:rsidR="00845637" w:rsidRPr="00324A75" w:rsidRDefault="00845637" w:rsidP="0035785A">
      <w:pPr>
        <w:pStyle w:val="ListParagraph"/>
        <w:ind w:left="630"/>
        <w:rPr>
          <w:rFonts w:ascii="Times New Roman" w:hAnsi="Times New Roman" w:cs="Times New Roman"/>
        </w:rPr>
      </w:pPr>
    </w:p>
    <w:p w14:paraId="6F3B1A87" w14:textId="77777777" w:rsidR="00845637" w:rsidRPr="00324A75" w:rsidRDefault="00845637" w:rsidP="0035785A">
      <w:pPr>
        <w:pStyle w:val="ListParagraph"/>
        <w:ind w:left="630"/>
        <w:rPr>
          <w:rFonts w:ascii="Times New Roman" w:hAnsi="Times New Roman" w:cs="Times New Roman"/>
        </w:rPr>
      </w:pPr>
    </w:p>
    <w:p w14:paraId="3FDADA5C" w14:textId="77777777" w:rsidR="00845637" w:rsidRPr="00324A75" w:rsidRDefault="00845637" w:rsidP="0035785A">
      <w:pPr>
        <w:pStyle w:val="ListParagraph"/>
        <w:ind w:left="630"/>
        <w:rPr>
          <w:rFonts w:ascii="Times New Roman" w:hAnsi="Times New Roman" w:cs="Times New Roman"/>
        </w:rPr>
      </w:pPr>
    </w:p>
    <w:p w14:paraId="42A6698E" w14:textId="77777777" w:rsidR="00845637" w:rsidRPr="00324A75" w:rsidRDefault="00845637" w:rsidP="0035785A">
      <w:pPr>
        <w:pStyle w:val="ListParagraph"/>
        <w:ind w:left="630"/>
        <w:rPr>
          <w:rFonts w:ascii="Times New Roman" w:hAnsi="Times New Roman" w:cs="Times New Roman"/>
        </w:rPr>
      </w:pPr>
    </w:p>
    <w:p w14:paraId="10EF5A3E" w14:textId="77777777" w:rsidR="00845637" w:rsidRPr="00324A75" w:rsidRDefault="00845637" w:rsidP="0035785A">
      <w:pPr>
        <w:pStyle w:val="ListParagraph"/>
        <w:ind w:left="630"/>
        <w:rPr>
          <w:rFonts w:ascii="Times New Roman" w:hAnsi="Times New Roman" w:cs="Times New Roman"/>
        </w:rPr>
      </w:pPr>
    </w:p>
    <w:p w14:paraId="60343E1B" w14:textId="77777777" w:rsidR="00845637" w:rsidRPr="00324A75" w:rsidRDefault="00845637" w:rsidP="0035785A">
      <w:pPr>
        <w:pStyle w:val="ListParagraph"/>
        <w:ind w:left="630"/>
        <w:rPr>
          <w:rFonts w:ascii="Times New Roman" w:hAnsi="Times New Roman" w:cs="Times New Roman"/>
        </w:rPr>
      </w:pPr>
    </w:p>
    <w:p w14:paraId="51A3D35C" w14:textId="77777777" w:rsidR="00845637" w:rsidRPr="00324A75" w:rsidRDefault="00845637" w:rsidP="0035785A">
      <w:pPr>
        <w:pStyle w:val="ListParagraph"/>
        <w:ind w:left="630"/>
        <w:rPr>
          <w:rFonts w:ascii="Times New Roman" w:hAnsi="Times New Roman" w:cs="Times New Roman"/>
        </w:rPr>
      </w:pPr>
    </w:p>
    <w:p w14:paraId="6399C446" w14:textId="77777777" w:rsidR="00845637" w:rsidRPr="00324A75" w:rsidRDefault="00845637" w:rsidP="0035785A">
      <w:pPr>
        <w:pStyle w:val="ListParagraph"/>
        <w:ind w:left="630"/>
        <w:rPr>
          <w:rFonts w:ascii="Times New Roman" w:hAnsi="Times New Roman" w:cs="Times New Roman"/>
        </w:rPr>
      </w:pPr>
    </w:p>
    <w:p w14:paraId="626E5F42" w14:textId="77777777" w:rsidR="00845637" w:rsidRPr="00324A75" w:rsidRDefault="00845637" w:rsidP="0035785A">
      <w:pPr>
        <w:pStyle w:val="ListParagraph"/>
        <w:ind w:left="630"/>
        <w:rPr>
          <w:rFonts w:ascii="Times New Roman" w:hAnsi="Times New Roman" w:cs="Times New Roman"/>
        </w:rPr>
      </w:pPr>
    </w:p>
    <w:p w14:paraId="7A61EB69" w14:textId="77777777" w:rsidR="00845637" w:rsidRPr="00324A75" w:rsidRDefault="00845637" w:rsidP="0035785A">
      <w:pPr>
        <w:pStyle w:val="ListParagraph"/>
        <w:ind w:left="630"/>
        <w:rPr>
          <w:rFonts w:ascii="Times New Roman" w:hAnsi="Times New Roman" w:cs="Times New Roman"/>
        </w:rPr>
      </w:pPr>
    </w:p>
    <w:p w14:paraId="271C4F8C" w14:textId="5B66B55A" w:rsidR="008B5C10" w:rsidRDefault="00845637" w:rsidP="00A6796F">
      <w:pPr>
        <w:jc w:val="center"/>
        <w:rPr>
          <w:rFonts w:ascii="Times New Roman" w:hAnsi="Times New Roman" w:cs="Times New Roman"/>
          <w:b/>
          <w:bCs/>
          <w:sz w:val="32"/>
          <w:szCs w:val="32"/>
        </w:rPr>
      </w:pPr>
      <w:r w:rsidRPr="00324A75">
        <w:rPr>
          <w:rFonts w:ascii="Times New Roman" w:hAnsi="Times New Roman" w:cs="Times New Roman"/>
          <w:b/>
          <w:bCs/>
          <w:sz w:val="44"/>
          <w:szCs w:val="44"/>
        </w:rPr>
        <w:t>CHAPTER</w:t>
      </w:r>
      <w:r w:rsidR="00CD61D8">
        <w:rPr>
          <w:rFonts w:ascii="Times New Roman" w:hAnsi="Times New Roman" w:cs="Times New Roman"/>
          <w:b/>
          <w:bCs/>
          <w:sz w:val="44"/>
          <w:szCs w:val="44"/>
        </w:rPr>
        <w:t xml:space="preserve"> 4</w:t>
      </w:r>
      <w:r w:rsidRPr="00324A75">
        <w:rPr>
          <w:rFonts w:ascii="Times New Roman" w:hAnsi="Times New Roman" w:cs="Times New Roman"/>
          <w:b/>
          <w:bCs/>
          <w:sz w:val="44"/>
          <w:szCs w:val="44"/>
        </w:rPr>
        <w:t xml:space="preserve"> </w:t>
      </w:r>
      <w:r w:rsidRPr="00324A75">
        <w:rPr>
          <w:rFonts w:ascii="Times New Roman" w:hAnsi="Times New Roman" w:cs="Times New Roman"/>
          <w:b/>
          <w:bCs/>
          <w:sz w:val="44"/>
          <w:szCs w:val="44"/>
        </w:rPr>
        <w:br/>
      </w:r>
      <w:r w:rsidR="0017324D">
        <w:rPr>
          <w:rFonts w:ascii="Times New Roman" w:hAnsi="Times New Roman" w:cs="Times New Roman"/>
          <w:b/>
          <w:bCs/>
          <w:sz w:val="32"/>
          <w:szCs w:val="32"/>
        </w:rPr>
        <w:t>SYSTEM DESIGN</w:t>
      </w:r>
    </w:p>
    <w:p w14:paraId="1A2DF197" w14:textId="77777777" w:rsidR="0017324D" w:rsidRPr="00324A75" w:rsidRDefault="0017324D" w:rsidP="00A6796F">
      <w:pPr>
        <w:jc w:val="center"/>
        <w:rPr>
          <w:rFonts w:ascii="Times New Roman" w:hAnsi="Times New Roman" w:cs="Times New Roman"/>
          <w:b/>
          <w:bCs/>
          <w:sz w:val="32"/>
          <w:szCs w:val="32"/>
        </w:rPr>
      </w:pPr>
    </w:p>
    <w:p w14:paraId="60CA4E37" w14:textId="19A3E505" w:rsidR="00AC10CA" w:rsidRPr="00324A75" w:rsidRDefault="00927DBB" w:rsidP="0017324D">
      <w:pPr>
        <w:rPr>
          <w:rFonts w:ascii="Times New Roman" w:hAnsi="Times New Roman" w:cs="Times New Roman"/>
          <w:b/>
          <w:bCs/>
          <w:sz w:val="32"/>
          <w:szCs w:val="32"/>
        </w:rPr>
      </w:pPr>
      <w:r>
        <w:rPr>
          <w:rFonts w:ascii="Times New Roman" w:hAnsi="Times New Roman" w:cs="Times New Roman"/>
          <w:b/>
          <w:bCs/>
          <w:sz w:val="32"/>
          <w:szCs w:val="32"/>
        </w:rPr>
        <w:t xml:space="preserve">4.1. </w:t>
      </w:r>
      <w:r w:rsidR="0017324D">
        <w:rPr>
          <w:rFonts w:ascii="Times New Roman" w:hAnsi="Times New Roman" w:cs="Times New Roman"/>
          <w:b/>
          <w:bCs/>
          <w:sz w:val="32"/>
          <w:szCs w:val="32"/>
        </w:rPr>
        <w:t>Entity Relationship Diagram</w:t>
      </w:r>
    </w:p>
    <w:p w14:paraId="72A71AF4" w14:textId="77777777" w:rsidR="00AC10CA" w:rsidRPr="00324A75" w:rsidRDefault="00AC10CA" w:rsidP="00AC10CA">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An Entity-Relationship Diagram is a visual representation used to model the structure of a database. It illustrates the relationships between different entities, which represent real-world objects, concepts, or information within the database system. ER diagrams consist of entities, attributes which are the properties of those entities, relationships which are the connections between those entities, and cardinality among those entities. ER diagrams are essential tools for database design, helping developers and stakeholders understand the logical organization of data, identifying key relationships, and ensuring the proper implementation of a database schema. By providing a clear and intuitive overview, ER diagrams play a crucial role in improving communication and ensuring the accuracy of database systems in various domains, such as business, software development, and data management. ER model becomes an abstract data model that defines a data or information structure which can be implemented typically in a relational database.</w:t>
      </w:r>
    </w:p>
    <w:p w14:paraId="0FC1FC1A" w14:textId="63F6283E" w:rsidR="00AC10CA" w:rsidRDefault="00AC10CA" w:rsidP="00AC10CA">
      <w:pPr>
        <w:pStyle w:val="ListParagraph"/>
        <w:ind w:left="0"/>
        <w:rPr>
          <w:rFonts w:ascii="Times New Roman" w:hAnsi="Times New Roman" w:cs="Times New Roman"/>
          <w:sz w:val="24"/>
          <w:szCs w:val="24"/>
          <w:lang w:val="en-US"/>
        </w:rPr>
      </w:pPr>
      <w:r w:rsidRPr="00324A75">
        <w:rPr>
          <w:rFonts w:ascii="Times New Roman" w:hAnsi="Times New Roman" w:cs="Times New Roman"/>
          <w:sz w:val="24"/>
          <w:szCs w:val="24"/>
          <w:lang w:val="en-US"/>
        </w:rPr>
        <w:br/>
      </w:r>
      <w:r w:rsidR="00971070" w:rsidRPr="00324A75">
        <w:rPr>
          <w:noProof/>
        </w:rPr>
        <mc:AlternateContent>
          <mc:Choice Requires="wpg">
            <w:drawing>
              <wp:inline distT="0" distB="0" distL="0" distR="0" wp14:anchorId="2B8C01C3" wp14:editId="504AE313">
                <wp:extent cx="5731510" cy="19685"/>
                <wp:effectExtent l="0" t="0" r="21590" b="18415"/>
                <wp:docPr id="1167059039" name="Group 116705903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866579977"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8807126"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0481614"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16092037"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8474893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0641860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8305319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48801793"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7056714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12965B6" id="Group 116705903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4C2E533D" w14:textId="77777777" w:rsidR="00971070" w:rsidRPr="00324A75" w:rsidRDefault="00971070" w:rsidP="00AC10CA">
      <w:pPr>
        <w:pStyle w:val="ListParagraph"/>
        <w:ind w:left="0"/>
        <w:rPr>
          <w:rFonts w:ascii="Times New Roman" w:hAnsi="Times New Roman" w:cs="Times New Roman"/>
          <w:sz w:val="24"/>
          <w:szCs w:val="24"/>
          <w:lang w:val="en-US"/>
        </w:rPr>
      </w:pPr>
    </w:p>
    <w:p w14:paraId="1FF135DB" w14:textId="6C553B02" w:rsidR="00AC10CA" w:rsidRPr="00971070" w:rsidRDefault="00977224" w:rsidP="00AC10CA">
      <w:pPr>
        <w:pStyle w:val="ListParagraph"/>
        <w:ind w:left="0"/>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4.1.1. </w:t>
      </w:r>
      <w:r w:rsidR="00AC10CA" w:rsidRPr="00971070">
        <w:rPr>
          <w:rFonts w:ascii="Times New Roman" w:hAnsi="Times New Roman" w:cs="Times New Roman"/>
          <w:b/>
          <w:bCs/>
          <w:sz w:val="32"/>
          <w:szCs w:val="32"/>
          <w:lang w:val="en-US"/>
        </w:rPr>
        <w:t>Diagram Notations:</w:t>
      </w:r>
    </w:p>
    <w:tbl>
      <w:tblPr>
        <w:tblStyle w:val="TableGrid"/>
        <w:tblW w:w="8455" w:type="dxa"/>
        <w:tblInd w:w="-40" w:type="dxa"/>
        <w:tblLook w:val="04A0" w:firstRow="1" w:lastRow="0" w:firstColumn="1" w:lastColumn="0" w:noHBand="0" w:noVBand="1"/>
      </w:tblPr>
      <w:tblGrid>
        <w:gridCol w:w="2707"/>
        <w:gridCol w:w="3036"/>
        <w:gridCol w:w="2712"/>
      </w:tblGrid>
      <w:tr w:rsidR="00AC10CA" w:rsidRPr="00324A75" w14:paraId="478C88EA" w14:textId="77777777" w:rsidTr="00AC10CA">
        <w:trPr>
          <w:trHeight w:val="344"/>
        </w:trPr>
        <w:tc>
          <w:tcPr>
            <w:tcW w:w="2707" w:type="dxa"/>
          </w:tcPr>
          <w:p w14:paraId="03ABE62F" w14:textId="77777777" w:rsidR="00AC10CA" w:rsidRPr="00324A75" w:rsidRDefault="00AC10CA" w:rsidP="001A3ABE">
            <w:pPr>
              <w:pStyle w:val="ListParagraph"/>
              <w:ind w:left="0"/>
              <w:jc w:val="both"/>
              <w:rPr>
                <w:rFonts w:ascii="Times New Roman" w:hAnsi="Times New Roman" w:cs="Times New Roman"/>
                <w:b/>
                <w:bCs/>
                <w:sz w:val="24"/>
                <w:szCs w:val="24"/>
                <w:lang w:val="en-US"/>
              </w:rPr>
            </w:pPr>
            <w:r w:rsidRPr="00324A75">
              <w:rPr>
                <w:rFonts w:ascii="Times New Roman" w:hAnsi="Times New Roman" w:cs="Times New Roman"/>
                <w:b/>
                <w:bCs/>
                <w:sz w:val="24"/>
                <w:szCs w:val="24"/>
                <w:lang w:val="en-US"/>
              </w:rPr>
              <w:t>Name</w:t>
            </w:r>
          </w:p>
        </w:tc>
        <w:tc>
          <w:tcPr>
            <w:tcW w:w="3036" w:type="dxa"/>
          </w:tcPr>
          <w:p w14:paraId="74AA4175" w14:textId="77777777" w:rsidR="00AC10CA" w:rsidRPr="00324A75" w:rsidRDefault="00AC10CA" w:rsidP="001A3ABE">
            <w:pPr>
              <w:pStyle w:val="ListParagraph"/>
              <w:ind w:left="0"/>
              <w:jc w:val="both"/>
              <w:rPr>
                <w:rFonts w:ascii="Times New Roman" w:hAnsi="Times New Roman" w:cs="Times New Roman"/>
                <w:b/>
                <w:bCs/>
                <w:sz w:val="24"/>
                <w:szCs w:val="24"/>
                <w:lang w:val="en-US"/>
              </w:rPr>
            </w:pPr>
            <w:r w:rsidRPr="00324A75">
              <w:rPr>
                <w:rFonts w:ascii="Times New Roman" w:hAnsi="Times New Roman" w:cs="Times New Roman"/>
                <w:b/>
                <w:bCs/>
                <w:sz w:val="24"/>
                <w:szCs w:val="24"/>
                <w:lang w:val="en-US"/>
              </w:rPr>
              <w:t>Symbol</w:t>
            </w:r>
          </w:p>
        </w:tc>
        <w:tc>
          <w:tcPr>
            <w:tcW w:w="2712" w:type="dxa"/>
          </w:tcPr>
          <w:p w14:paraId="429E2209" w14:textId="77777777" w:rsidR="00AC10CA" w:rsidRPr="00324A75" w:rsidRDefault="00AC10CA" w:rsidP="001A3ABE">
            <w:pPr>
              <w:pStyle w:val="ListParagraph"/>
              <w:ind w:left="0"/>
              <w:jc w:val="both"/>
              <w:rPr>
                <w:rFonts w:ascii="Times New Roman" w:hAnsi="Times New Roman" w:cs="Times New Roman"/>
                <w:b/>
                <w:bCs/>
                <w:sz w:val="24"/>
                <w:szCs w:val="24"/>
                <w:lang w:val="en-US"/>
              </w:rPr>
            </w:pPr>
            <w:r w:rsidRPr="00324A75">
              <w:rPr>
                <w:rFonts w:ascii="Times New Roman" w:hAnsi="Times New Roman" w:cs="Times New Roman"/>
                <w:b/>
                <w:bCs/>
                <w:sz w:val="24"/>
                <w:szCs w:val="24"/>
                <w:lang w:val="en-US"/>
              </w:rPr>
              <w:t>Description</w:t>
            </w:r>
          </w:p>
        </w:tc>
      </w:tr>
      <w:tr w:rsidR="00AC10CA" w:rsidRPr="00324A75" w14:paraId="752D89D6" w14:textId="77777777" w:rsidTr="00AC10CA">
        <w:trPr>
          <w:trHeight w:val="344"/>
        </w:trPr>
        <w:tc>
          <w:tcPr>
            <w:tcW w:w="2707" w:type="dxa"/>
          </w:tcPr>
          <w:p w14:paraId="756D4415"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Rectangle</w:t>
            </w:r>
          </w:p>
        </w:tc>
        <w:tc>
          <w:tcPr>
            <w:tcW w:w="3036" w:type="dxa"/>
          </w:tcPr>
          <w:p w14:paraId="7BD9D9FA"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59" behindDoc="0" locked="0" layoutInCell="1" allowOverlap="1" wp14:anchorId="762CD7E9" wp14:editId="316401A7">
                      <wp:simplePos x="0" y="0"/>
                      <wp:positionH relativeFrom="column">
                        <wp:posOffset>207876</wp:posOffset>
                      </wp:positionH>
                      <wp:positionV relativeFrom="paragraph">
                        <wp:posOffset>166255</wp:posOffset>
                      </wp:positionV>
                      <wp:extent cx="1094105" cy="533400"/>
                      <wp:effectExtent l="0" t="0" r="10795" b="19050"/>
                      <wp:wrapTopAndBottom/>
                      <wp:docPr id="930919221" name="Rectangle 1"/>
                      <wp:cNvGraphicFramePr/>
                      <a:graphic xmlns:a="http://schemas.openxmlformats.org/drawingml/2006/main">
                        <a:graphicData uri="http://schemas.microsoft.com/office/word/2010/wordprocessingShape">
                          <wps:wsp>
                            <wps:cNvSpPr/>
                            <wps:spPr>
                              <a:xfrm>
                                <a:off x="0" y="0"/>
                                <a:ext cx="1094105" cy="533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57705" id="Rectangle 1" o:spid="_x0000_s1026" style="position:absolute;margin-left:16.35pt;margin-top:13.1pt;width:86.15pt;height:42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" filled="f" strokecolor="black [3213]" strokeweight="1pt">
                      <w10:wrap type="topAndBottom"/>
                    </v:rect>
                  </w:pict>
                </mc:Fallback>
              </mc:AlternateContent>
            </w:r>
          </w:p>
        </w:tc>
        <w:tc>
          <w:tcPr>
            <w:tcW w:w="2712" w:type="dxa"/>
          </w:tcPr>
          <w:p w14:paraId="6F8C51DD"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Entity set</w:t>
            </w:r>
          </w:p>
        </w:tc>
      </w:tr>
      <w:tr w:rsidR="00AC10CA" w:rsidRPr="00324A75" w14:paraId="638592AB" w14:textId="77777777" w:rsidTr="00AC10CA">
        <w:trPr>
          <w:trHeight w:val="358"/>
        </w:trPr>
        <w:tc>
          <w:tcPr>
            <w:tcW w:w="2707" w:type="dxa"/>
          </w:tcPr>
          <w:p w14:paraId="6F0DCF00"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Double Rectangle</w:t>
            </w:r>
          </w:p>
        </w:tc>
        <w:tc>
          <w:tcPr>
            <w:tcW w:w="3036" w:type="dxa"/>
          </w:tcPr>
          <w:p w14:paraId="7FCB215E"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0" behindDoc="0" locked="0" layoutInCell="1" allowOverlap="1" wp14:anchorId="64A02ED2" wp14:editId="70310F3E">
                      <wp:simplePos x="0" y="0"/>
                      <wp:positionH relativeFrom="column">
                        <wp:posOffset>214630</wp:posOffset>
                      </wp:positionH>
                      <wp:positionV relativeFrom="paragraph">
                        <wp:posOffset>132080</wp:posOffset>
                      </wp:positionV>
                      <wp:extent cx="1094105" cy="533400"/>
                      <wp:effectExtent l="0" t="0" r="10795" b="19050"/>
                      <wp:wrapTopAndBottom/>
                      <wp:docPr id="1576454630" name="Group 2"/>
                      <wp:cNvGraphicFramePr/>
                      <a:graphic xmlns:a="http://schemas.openxmlformats.org/drawingml/2006/main">
                        <a:graphicData uri="http://schemas.microsoft.com/office/word/2010/wordprocessingGroup">
                          <wpg:wgp>
                            <wpg:cNvGrpSpPr/>
                            <wpg:grpSpPr>
                              <a:xfrm>
                                <a:off x="0" y="0"/>
                                <a:ext cx="1094105" cy="533400"/>
                                <a:chOff x="0" y="0"/>
                                <a:chExt cx="1094105" cy="533400"/>
                              </a:xfrm>
                            </wpg:grpSpPr>
                            <wps:wsp>
                              <wps:cNvPr id="700051663" name="Rectangle 1"/>
                              <wps:cNvSpPr/>
                              <wps:spPr>
                                <a:xfrm>
                                  <a:off x="0" y="0"/>
                                  <a:ext cx="1094105" cy="533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620662" name="Rectangle 1"/>
                              <wps:cNvSpPr/>
                              <wps:spPr>
                                <a:xfrm>
                                  <a:off x="50800" y="57150"/>
                                  <a:ext cx="988060" cy="41529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C7668" id="Group 2" o:spid="_x0000_s1026" style="position:absolute;margin-left:16.9pt;margin-top:10.4pt;width:86.15pt;height:42pt;z-index:251658260" coordsize="10941,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">
                      <v:rect id="Rectangle 1" o:spid="_x0000_s1027" style="position:absolute;width:10941;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" filled="f" strokecolor="black [3213]" strokeweight="1pt"/>
                      <v:rect id="Rectangle 1" o:spid="_x0000_s1028" style="position:absolute;left:508;top:571;width:9880;height:4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" filled="f" strokecolor="black [3213]" strokeweight="1pt"/>
                      <w10:wrap type="topAndBottom"/>
                    </v:group>
                  </w:pict>
                </mc:Fallback>
              </mc:AlternateContent>
            </w:r>
          </w:p>
        </w:tc>
        <w:tc>
          <w:tcPr>
            <w:tcW w:w="2712" w:type="dxa"/>
          </w:tcPr>
          <w:p w14:paraId="2ECC026B"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Weak Entity set</w:t>
            </w:r>
          </w:p>
        </w:tc>
      </w:tr>
      <w:tr w:rsidR="00AC10CA" w:rsidRPr="00324A75" w14:paraId="2C05BDD7" w14:textId="77777777" w:rsidTr="00AC10CA">
        <w:trPr>
          <w:trHeight w:val="344"/>
        </w:trPr>
        <w:tc>
          <w:tcPr>
            <w:tcW w:w="2707" w:type="dxa"/>
          </w:tcPr>
          <w:p w14:paraId="1658951F"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Diamond</w:t>
            </w:r>
          </w:p>
        </w:tc>
        <w:tc>
          <w:tcPr>
            <w:tcW w:w="3036" w:type="dxa"/>
          </w:tcPr>
          <w:p w14:paraId="5F5D886C"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61" behindDoc="0" locked="0" layoutInCell="1" allowOverlap="1" wp14:anchorId="2522BF60" wp14:editId="41149779">
                      <wp:simplePos x="0" y="0"/>
                      <wp:positionH relativeFrom="column">
                        <wp:posOffset>303530</wp:posOffset>
                      </wp:positionH>
                      <wp:positionV relativeFrom="paragraph">
                        <wp:posOffset>53340</wp:posOffset>
                      </wp:positionV>
                      <wp:extent cx="949960" cy="825500"/>
                      <wp:effectExtent l="19050" t="19050" r="21590" b="31750"/>
                      <wp:wrapTopAndBottom/>
                      <wp:docPr id="999737800" name="Diamond 3"/>
                      <wp:cNvGraphicFramePr/>
                      <a:graphic xmlns:a="http://schemas.openxmlformats.org/drawingml/2006/main">
                        <a:graphicData uri="http://schemas.microsoft.com/office/word/2010/wordprocessingShape">
                          <wps:wsp>
                            <wps:cNvSpPr/>
                            <wps:spPr>
                              <a:xfrm>
                                <a:off x="0" y="0"/>
                                <a:ext cx="949960" cy="82550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E0C030" id="_x0000_t4" coordsize="21600,21600" o:spt="4" path="m10800,l,10800,10800,21600,21600,10800xe">
                      <v:stroke joinstyle="miter"/>
                      <v:path gradientshapeok="t" o:connecttype="rect" textboxrect="5400,5400,16200,16200"/>
                    </v:shapetype>
                    <v:shape id="Diamond 3" o:spid="_x0000_s1026" type="#_x0000_t4" style="position:absolute;margin-left:23.9pt;margin-top:4.2pt;width:74.8pt;height:65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" filled="f" strokecolor="black [3213]" strokeweight="1pt">
                      <w10:wrap type="topAndBottom"/>
                    </v:shape>
                  </w:pict>
                </mc:Fallback>
              </mc:AlternateContent>
            </w:r>
          </w:p>
        </w:tc>
        <w:tc>
          <w:tcPr>
            <w:tcW w:w="2712" w:type="dxa"/>
          </w:tcPr>
          <w:p w14:paraId="22477FFC"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Relationship set</w:t>
            </w:r>
          </w:p>
        </w:tc>
      </w:tr>
      <w:tr w:rsidR="00AC10CA" w:rsidRPr="00324A75" w14:paraId="05F479ED" w14:textId="77777777" w:rsidTr="00AC10CA">
        <w:trPr>
          <w:trHeight w:val="688"/>
        </w:trPr>
        <w:tc>
          <w:tcPr>
            <w:tcW w:w="2707" w:type="dxa"/>
          </w:tcPr>
          <w:p w14:paraId="7350AC08"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Double Diamond</w:t>
            </w:r>
          </w:p>
        </w:tc>
        <w:tc>
          <w:tcPr>
            <w:tcW w:w="3036" w:type="dxa"/>
          </w:tcPr>
          <w:p w14:paraId="78E4A152"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2" behindDoc="0" locked="0" layoutInCell="1" allowOverlap="1" wp14:anchorId="4E03CF61" wp14:editId="03378E97">
                      <wp:simplePos x="0" y="0"/>
                      <wp:positionH relativeFrom="column">
                        <wp:posOffset>309880</wp:posOffset>
                      </wp:positionH>
                      <wp:positionV relativeFrom="paragraph">
                        <wp:posOffset>110490</wp:posOffset>
                      </wp:positionV>
                      <wp:extent cx="949960" cy="825500"/>
                      <wp:effectExtent l="19050" t="19050" r="21590" b="31750"/>
                      <wp:wrapTopAndBottom/>
                      <wp:docPr id="688992842" name="Group 4"/>
                      <wp:cNvGraphicFramePr/>
                      <a:graphic xmlns:a="http://schemas.openxmlformats.org/drawingml/2006/main">
                        <a:graphicData uri="http://schemas.microsoft.com/office/word/2010/wordprocessingGroup">
                          <wpg:wgp>
                            <wpg:cNvGrpSpPr/>
                            <wpg:grpSpPr>
                              <a:xfrm>
                                <a:off x="0" y="0"/>
                                <a:ext cx="949960" cy="825500"/>
                                <a:chOff x="0" y="0"/>
                                <a:chExt cx="949960" cy="825500"/>
                              </a:xfrm>
                            </wpg:grpSpPr>
                            <wps:wsp>
                              <wps:cNvPr id="1259958567" name="Diamond 3"/>
                              <wps:cNvSpPr/>
                              <wps:spPr>
                                <a:xfrm>
                                  <a:off x="0" y="0"/>
                                  <a:ext cx="949960" cy="82550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803246" name="Diamond 3"/>
                              <wps:cNvSpPr/>
                              <wps:spPr>
                                <a:xfrm>
                                  <a:off x="114300" y="114300"/>
                                  <a:ext cx="715010" cy="59690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856329" id="Group 4" o:spid="_x0000_s1026" style="position:absolute;margin-left:24.4pt;margin-top:8.7pt;width:74.8pt;height:65pt;z-index:251658262" coordsize="949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">
                      <v:shape id="Diamond 3" o:spid="_x0000_s1027" type="#_x0000_t4" style="position:absolute;width:9499;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" filled="f" strokecolor="black [3213]" strokeweight="1pt"/>
                      <v:shape id="Diamond 3" o:spid="_x0000_s1028" type="#_x0000_t4" style="position:absolute;left:1143;top:1143;width:7150;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" filled="f" strokecolor="black [3213]" strokeweight="1pt"/>
                      <w10:wrap type="topAndBottom"/>
                    </v:group>
                  </w:pict>
                </mc:Fallback>
              </mc:AlternateContent>
            </w:r>
          </w:p>
        </w:tc>
        <w:tc>
          <w:tcPr>
            <w:tcW w:w="2712" w:type="dxa"/>
          </w:tcPr>
          <w:p w14:paraId="760DAEB6"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Identifying relationship set for weak entity set</w:t>
            </w:r>
          </w:p>
        </w:tc>
      </w:tr>
      <w:tr w:rsidR="00AC10CA" w:rsidRPr="00324A75" w14:paraId="6D643009" w14:textId="77777777" w:rsidTr="00AC10CA">
        <w:trPr>
          <w:trHeight w:val="358"/>
        </w:trPr>
        <w:tc>
          <w:tcPr>
            <w:tcW w:w="2707" w:type="dxa"/>
          </w:tcPr>
          <w:p w14:paraId="0EF62BAD"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Eclipse</w:t>
            </w:r>
          </w:p>
        </w:tc>
        <w:tc>
          <w:tcPr>
            <w:tcW w:w="3036" w:type="dxa"/>
          </w:tcPr>
          <w:p w14:paraId="14F656A1"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63" behindDoc="0" locked="0" layoutInCell="1" allowOverlap="1" wp14:anchorId="0565DBE0" wp14:editId="2FB0C984">
                      <wp:simplePos x="0" y="0"/>
                      <wp:positionH relativeFrom="column">
                        <wp:posOffset>227330</wp:posOffset>
                      </wp:positionH>
                      <wp:positionV relativeFrom="paragraph">
                        <wp:posOffset>101600</wp:posOffset>
                      </wp:positionV>
                      <wp:extent cx="1206500" cy="552450"/>
                      <wp:effectExtent l="0" t="0" r="12700" b="19050"/>
                      <wp:wrapTopAndBottom/>
                      <wp:docPr id="340750278" name="Oval 5"/>
                      <wp:cNvGraphicFramePr/>
                      <a:graphic xmlns:a="http://schemas.openxmlformats.org/drawingml/2006/main">
                        <a:graphicData uri="http://schemas.microsoft.com/office/word/2010/wordprocessingShape">
                          <wps:wsp>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EAFACC" id="Oval 5" o:spid="_x0000_s1026" style="position:absolute;margin-left:17.9pt;margin-top:8pt;width:95pt;height:43.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" filled="f" strokecolor="black [3213]" strokeweight="1pt">
                      <v:stroke joinstyle="miter"/>
                      <w10:wrap type="topAndBottom"/>
                    </v:oval>
                  </w:pict>
                </mc:Fallback>
              </mc:AlternateContent>
            </w:r>
          </w:p>
        </w:tc>
        <w:tc>
          <w:tcPr>
            <w:tcW w:w="2712" w:type="dxa"/>
          </w:tcPr>
          <w:p w14:paraId="49661C9B"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Attribute</w:t>
            </w:r>
          </w:p>
        </w:tc>
      </w:tr>
      <w:tr w:rsidR="00AC10CA" w:rsidRPr="00324A75" w14:paraId="49ED8147" w14:textId="77777777" w:rsidTr="00AC10CA">
        <w:trPr>
          <w:trHeight w:val="344"/>
        </w:trPr>
        <w:tc>
          <w:tcPr>
            <w:tcW w:w="2707" w:type="dxa"/>
          </w:tcPr>
          <w:p w14:paraId="3793BF48"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Double Eclipse</w:t>
            </w:r>
          </w:p>
        </w:tc>
        <w:tc>
          <w:tcPr>
            <w:tcW w:w="3036" w:type="dxa"/>
          </w:tcPr>
          <w:p w14:paraId="3A1E0A4B"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4" behindDoc="0" locked="0" layoutInCell="1" allowOverlap="1" wp14:anchorId="2C2F8CB6" wp14:editId="3735DC73">
                      <wp:simplePos x="0" y="0"/>
                      <wp:positionH relativeFrom="column">
                        <wp:posOffset>223520</wp:posOffset>
                      </wp:positionH>
                      <wp:positionV relativeFrom="paragraph">
                        <wp:posOffset>123190</wp:posOffset>
                      </wp:positionV>
                      <wp:extent cx="1206500" cy="552450"/>
                      <wp:effectExtent l="0" t="0" r="12700" b="19050"/>
                      <wp:wrapTopAndBottom/>
                      <wp:docPr id="1911846274" name="Group 6"/>
                      <wp:cNvGraphicFramePr/>
                      <a:graphic xmlns:a="http://schemas.openxmlformats.org/drawingml/2006/main">
                        <a:graphicData uri="http://schemas.microsoft.com/office/word/2010/wordprocessingGroup">
                          <wpg:wgp>
                            <wpg:cNvGrpSpPr/>
                            <wpg:grpSpPr>
                              <a:xfrm>
                                <a:off x="0" y="0"/>
                                <a:ext cx="1206500" cy="552450"/>
                                <a:chOff x="0" y="0"/>
                                <a:chExt cx="1206500" cy="552450"/>
                              </a:xfrm>
                            </wpg:grpSpPr>
                            <wps:wsp>
                              <wps:cNvPr id="192281442" name="Oval 5"/>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629771" name="Oval 5"/>
                              <wps:cNvSpPr/>
                              <wps:spPr>
                                <a:xfrm>
                                  <a:off x="127000" y="101600"/>
                                  <a:ext cx="977900" cy="3492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A8EBFC" id="Group 6" o:spid="_x0000_s1026" style="position:absolute;margin-left:17.6pt;margin-top:9.7pt;width:95pt;height:43.5pt;z-index:251658264" coordsize="12065,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">
                      <v:oval id="Oval 5" o:spid="_x0000_s1027" style="position:absolute;width:12065;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" filled="f" strokecolor="black [3213]" strokeweight="1pt">
                        <v:stroke joinstyle="miter"/>
                      </v:oval>
                      <v:oval id="Oval 5" o:spid="_x0000_s1028" style="position:absolute;left:1270;top:1016;width:9779;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" filled="f" strokecolor="black [3213]" strokeweight="1pt">
                        <v:stroke joinstyle="miter"/>
                      </v:oval>
                      <w10:wrap type="topAndBottom"/>
                    </v:group>
                  </w:pict>
                </mc:Fallback>
              </mc:AlternateContent>
            </w:r>
          </w:p>
        </w:tc>
        <w:tc>
          <w:tcPr>
            <w:tcW w:w="2712" w:type="dxa"/>
          </w:tcPr>
          <w:p w14:paraId="2D7DB09F"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Multivalued attribute</w:t>
            </w:r>
          </w:p>
        </w:tc>
      </w:tr>
      <w:tr w:rsidR="00AC10CA" w:rsidRPr="00324A75" w14:paraId="3C7CEDF2" w14:textId="77777777" w:rsidTr="00AC10CA">
        <w:trPr>
          <w:trHeight w:val="344"/>
        </w:trPr>
        <w:tc>
          <w:tcPr>
            <w:tcW w:w="2707" w:type="dxa"/>
          </w:tcPr>
          <w:p w14:paraId="37855F81"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Dotted Eclipse</w:t>
            </w:r>
          </w:p>
        </w:tc>
        <w:tc>
          <w:tcPr>
            <w:tcW w:w="3036" w:type="dxa"/>
          </w:tcPr>
          <w:p w14:paraId="12ADA21F"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65" behindDoc="0" locked="0" layoutInCell="1" allowOverlap="1" wp14:anchorId="2856FE0F" wp14:editId="2C5D522D">
                      <wp:simplePos x="0" y="0"/>
                      <wp:positionH relativeFrom="column">
                        <wp:posOffset>226060</wp:posOffset>
                      </wp:positionH>
                      <wp:positionV relativeFrom="paragraph">
                        <wp:posOffset>97790</wp:posOffset>
                      </wp:positionV>
                      <wp:extent cx="1206500" cy="552450"/>
                      <wp:effectExtent l="0" t="0" r="12700" b="19050"/>
                      <wp:wrapTopAndBottom/>
                      <wp:docPr id="1048695142" name="Oval 5"/>
                      <wp:cNvGraphicFramePr/>
                      <a:graphic xmlns:a="http://schemas.openxmlformats.org/drawingml/2006/main">
                        <a:graphicData uri="http://schemas.microsoft.com/office/word/2010/wordprocessingShape">
                          <wps:wsp>
                            <wps:cNvSpPr/>
                            <wps:spPr>
                              <a:xfrm>
                                <a:off x="0" y="0"/>
                                <a:ext cx="1206500" cy="552450"/>
                              </a:xfrm>
                              <a:prstGeom prst="ellipse">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2A6A58" id="Oval 5" o:spid="_x0000_s1026" style="position:absolute;margin-left:17.8pt;margin-top:7.7pt;width:95pt;height:43.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" filled="f" strokecolor="black [3213]" strokeweight="1pt">
                      <v:stroke dashstyle="dash" joinstyle="miter"/>
                      <w10:wrap type="topAndBottom"/>
                    </v:oval>
                  </w:pict>
                </mc:Fallback>
              </mc:AlternateContent>
            </w:r>
          </w:p>
        </w:tc>
        <w:tc>
          <w:tcPr>
            <w:tcW w:w="2712" w:type="dxa"/>
          </w:tcPr>
          <w:p w14:paraId="2A3132F7"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Derived attribute</w:t>
            </w:r>
          </w:p>
        </w:tc>
      </w:tr>
      <w:tr w:rsidR="00AC10CA" w:rsidRPr="00324A75" w14:paraId="60D382B2" w14:textId="77777777" w:rsidTr="00AC10CA">
        <w:trPr>
          <w:trHeight w:val="344"/>
        </w:trPr>
        <w:tc>
          <w:tcPr>
            <w:tcW w:w="2707" w:type="dxa"/>
          </w:tcPr>
          <w:p w14:paraId="1FC129F1"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Primary key</w:t>
            </w:r>
          </w:p>
        </w:tc>
        <w:tc>
          <w:tcPr>
            <w:tcW w:w="3036" w:type="dxa"/>
          </w:tcPr>
          <w:p w14:paraId="5072D1E6"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6" behindDoc="0" locked="0" layoutInCell="1" allowOverlap="1" wp14:anchorId="13266231" wp14:editId="42919D1C">
                      <wp:simplePos x="0" y="0"/>
                      <wp:positionH relativeFrom="column">
                        <wp:posOffset>225425</wp:posOffset>
                      </wp:positionH>
                      <wp:positionV relativeFrom="paragraph">
                        <wp:posOffset>102553</wp:posOffset>
                      </wp:positionV>
                      <wp:extent cx="1206500" cy="552450"/>
                      <wp:effectExtent l="0" t="0" r="12700" b="19050"/>
                      <wp:wrapSquare wrapText="bothSides"/>
                      <wp:docPr id="1031597421" name="Group 6"/>
                      <wp:cNvGraphicFramePr/>
                      <a:graphic xmlns:a="http://schemas.openxmlformats.org/drawingml/2006/main">
                        <a:graphicData uri="http://schemas.microsoft.com/office/word/2010/wordprocessingGroup">
                          <wpg:wgp>
                            <wpg:cNvGrpSpPr/>
                            <wpg:grpSpPr>
                              <a:xfrm>
                                <a:off x="0" y="0"/>
                                <a:ext cx="1206500" cy="552450"/>
                                <a:chOff x="0" y="0"/>
                                <a:chExt cx="1206500" cy="552450"/>
                              </a:xfrm>
                            </wpg:grpSpPr>
                            <wps:wsp>
                              <wps:cNvPr id="1429406795" name="Oval 5"/>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986097" name="Text Box 7"/>
                              <wps:cNvSpPr txBox="1"/>
                              <wps:spPr>
                                <a:xfrm>
                                  <a:off x="142875" y="128587"/>
                                  <a:ext cx="869372" cy="290945"/>
                                </a:xfrm>
                                <a:prstGeom prst="rect">
                                  <a:avLst/>
                                </a:prstGeom>
                                <a:noFill/>
                                <a:ln w="6350">
                                  <a:noFill/>
                                </a:ln>
                              </wps:spPr>
                              <wps:txbx>
                                <w:txbxContent>
                                  <w:p w14:paraId="7C7DFF5F" w14:textId="77777777" w:rsidR="00AC10CA" w:rsidRPr="00DE522E" w:rsidRDefault="00AC10CA" w:rsidP="00AC10CA">
                                    <w:pPr>
                                      <w:jc w:val="center"/>
                                      <w:rPr>
                                        <w:rFonts w:ascii="Times New Roman" w:hAnsi="Times New Roman" w:cs="Times New Roman"/>
                                        <w:u w:val="dotDotDash"/>
                                        <w:lang w:val="en-US"/>
                                      </w:rPr>
                                    </w:pPr>
                                    <w:r w:rsidRPr="00DE522E">
                                      <w:rPr>
                                        <w:rFonts w:ascii="Times New Roman" w:hAnsi="Times New Roman" w:cs="Times New Roman"/>
                                        <w:u w:val="single"/>
                                        <w:lang w:val="en-US"/>
                                      </w:rPr>
                                      <w:t>A</w:t>
                                    </w:r>
                                  </w:p>
                                  <w:p w14:paraId="08BAE051" w14:textId="77777777" w:rsidR="00AC10CA" w:rsidRDefault="00AC10CA" w:rsidP="00AC10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266231" id="Group 6" o:spid="_x0000_s1026" style="position:absolute;left:0;text-align:left;margin-left:17.75pt;margin-top:8.1pt;width:95pt;height:43.5pt;z-index:251658266" coordsize="12065,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">
                      <v:oval id="Oval 5" o:spid="_x0000_s1027" style="position:absolute;width:12065;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" filled="f" strokecolor="black [3213]" strokeweight="1pt">
                        <v:stroke joinstyle="miter"/>
                      </v:oval>
                      <v:shapetype id="_x0000_t202" coordsize="21600,21600" o:spt="202" path="m,l,21600r21600,l21600,xe">
                        <v:stroke joinstyle="miter"/>
                        <v:path gradientshapeok="t" o:connecttype="rect"/>
                      </v:shapetype>
                      <v:shape id="Text Box 7" o:spid="_x0000_s1028" type="#_x0000_t202" style="position:absolute;left:1428;top:1285;width:869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" filled="f" stroked="f" strokeweight=".5pt">
                        <v:textbox>
                          <w:txbxContent>
                            <w:p w14:paraId="7C7DFF5F" w14:textId="77777777" w:rsidR="00AC10CA" w:rsidRPr="00DE522E" w:rsidRDefault="00AC10CA" w:rsidP="00AC10CA">
                              <w:pPr>
                                <w:jc w:val="center"/>
                                <w:rPr>
                                  <w:rFonts w:ascii="Times New Roman" w:hAnsi="Times New Roman" w:cs="Times New Roman"/>
                                  <w:u w:val="dotDotDash"/>
                                  <w:lang w:val="en-US"/>
                                </w:rPr>
                              </w:pPr>
                              <w:r w:rsidRPr="00DE522E">
                                <w:rPr>
                                  <w:rFonts w:ascii="Times New Roman" w:hAnsi="Times New Roman" w:cs="Times New Roman"/>
                                  <w:u w:val="single"/>
                                  <w:lang w:val="en-US"/>
                                </w:rPr>
                                <w:t>A</w:t>
                              </w:r>
                            </w:p>
                            <w:p w14:paraId="08BAE051" w14:textId="77777777" w:rsidR="00AC10CA" w:rsidRDefault="00AC10CA" w:rsidP="00AC10CA"/>
                          </w:txbxContent>
                        </v:textbox>
                      </v:shape>
                      <w10:wrap type="square"/>
                    </v:group>
                  </w:pict>
                </mc:Fallback>
              </mc:AlternateContent>
            </w:r>
          </w:p>
        </w:tc>
        <w:tc>
          <w:tcPr>
            <w:tcW w:w="2712" w:type="dxa"/>
          </w:tcPr>
          <w:p w14:paraId="5FEB4C1B"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Primary key</w:t>
            </w:r>
          </w:p>
        </w:tc>
      </w:tr>
      <w:tr w:rsidR="00AC10CA" w:rsidRPr="00324A75" w14:paraId="3AB6B864" w14:textId="77777777" w:rsidTr="00AC10CA">
        <w:trPr>
          <w:trHeight w:val="344"/>
        </w:trPr>
        <w:tc>
          <w:tcPr>
            <w:tcW w:w="2707" w:type="dxa"/>
          </w:tcPr>
          <w:p w14:paraId="2D49CD2B"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Discriminator</w:t>
            </w:r>
          </w:p>
        </w:tc>
        <w:tc>
          <w:tcPr>
            <w:tcW w:w="3036" w:type="dxa"/>
          </w:tcPr>
          <w:p w14:paraId="0350B0AF"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7" behindDoc="0" locked="0" layoutInCell="1" allowOverlap="1" wp14:anchorId="6745148F" wp14:editId="6032A689">
                      <wp:simplePos x="0" y="0"/>
                      <wp:positionH relativeFrom="column">
                        <wp:posOffset>225425</wp:posOffset>
                      </wp:positionH>
                      <wp:positionV relativeFrom="paragraph">
                        <wp:posOffset>131128</wp:posOffset>
                      </wp:positionV>
                      <wp:extent cx="1206500" cy="552450"/>
                      <wp:effectExtent l="0" t="0" r="12700" b="19050"/>
                      <wp:wrapSquare wrapText="bothSides"/>
                      <wp:docPr id="1483583460" name="Group 5"/>
                      <wp:cNvGraphicFramePr/>
                      <a:graphic xmlns:a="http://schemas.openxmlformats.org/drawingml/2006/main">
                        <a:graphicData uri="http://schemas.microsoft.com/office/word/2010/wordprocessingGroup">
                          <wpg:wgp>
                            <wpg:cNvGrpSpPr/>
                            <wpg:grpSpPr>
                              <a:xfrm>
                                <a:off x="0" y="0"/>
                                <a:ext cx="1206500" cy="552450"/>
                                <a:chOff x="0" y="0"/>
                                <a:chExt cx="1206500" cy="552450"/>
                              </a:xfrm>
                            </wpg:grpSpPr>
                            <wps:wsp>
                              <wps:cNvPr id="1058641068" name="Oval 5"/>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71186193" name="Group 9"/>
                              <wpg:cNvGrpSpPr/>
                              <wpg:grpSpPr>
                                <a:xfrm>
                                  <a:off x="166688" y="100012"/>
                                  <a:ext cx="869372" cy="290945"/>
                                  <a:chOff x="0" y="0"/>
                                  <a:chExt cx="869372" cy="290945"/>
                                </a:xfrm>
                              </wpg:grpSpPr>
                              <wps:wsp>
                                <wps:cNvPr id="725103659" name="Text Box 7"/>
                                <wps:cNvSpPr txBox="1"/>
                                <wps:spPr>
                                  <a:xfrm>
                                    <a:off x="0" y="0"/>
                                    <a:ext cx="869372" cy="290945"/>
                                  </a:xfrm>
                                  <a:prstGeom prst="rect">
                                    <a:avLst/>
                                  </a:prstGeom>
                                  <a:noFill/>
                                  <a:ln w="6350">
                                    <a:noFill/>
                                  </a:ln>
                                </wps:spPr>
                                <wps:txbx>
                                  <w:txbxContent>
                                    <w:p w14:paraId="16777D8E" w14:textId="77777777" w:rsidR="00AC10CA" w:rsidRPr="006D729C" w:rsidRDefault="00AC10CA" w:rsidP="00AC10CA">
                                      <w:pPr>
                                        <w:jc w:val="center"/>
                                        <w:rPr>
                                          <w:rFonts w:ascii="Times New Roman" w:hAnsi="Times New Roman" w:cs="Times New Roman"/>
                                          <w:lang w:val="en-US"/>
                                        </w:rPr>
                                      </w:pPr>
                                      <w:r w:rsidRPr="006D729C">
                                        <w:rPr>
                                          <w:rFonts w:ascii="Times New Roman" w:hAnsi="Times New Roman" w:cs="Times New Roman"/>
                                          <w:lang w:val="en-US"/>
                                        </w:rPr>
                                        <w:t xml:space="preserve">A </w:t>
                                      </w:r>
                                    </w:p>
                                    <w:p w14:paraId="01187DB1" w14:textId="77777777" w:rsidR="00AC10CA" w:rsidRDefault="00AC10CA" w:rsidP="00AC10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750236" name="Straight Connector 8"/>
                                <wps:cNvCnPr/>
                                <wps:spPr>
                                  <a:xfrm>
                                    <a:off x="279400" y="232833"/>
                                    <a:ext cx="335972" cy="0"/>
                                  </a:xfrm>
                                  <a:prstGeom prst="line">
                                    <a:avLst/>
                                  </a:prstGeom>
                                  <a:ln>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745148F" id="Group 5" o:spid="_x0000_s1029" style="position:absolute;left:0;text-align:left;margin-left:17.75pt;margin-top:10.35pt;width:95pt;height:43.5pt;z-index:251658267" coordsize="12065,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">
                      <v:oval id="Oval 5" o:spid="_x0000_s1030" style="position:absolute;width:12065;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" filled="f" strokecolor="black [3213]" strokeweight="1pt">
                        <v:stroke joinstyle="miter"/>
                      </v:oval>
                      <v:group id="Group 9" o:spid="_x0000_s1031" style="position:absolute;left:1666;top:1000;width:8694;height:2909" coordsize="8693,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">
                        <v:shape id="Text Box 7" o:spid="_x0000_s1032" type="#_x0000_t202" style="position:absolute;width:8693;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" filled="f" stroked="f" strokeweight=".5pt">
                          <v:textbox>
                            <w:txbxContent>
                              <w:p w14:paraId="16777D8E" w14:textId="77777777" w:rsidR="00AC10CA" w:rsidRPr="006D729C" w:rsidRDefault="00AC10CA" w:rsidP="00AC10CA">
                                <w:pPr>
                                  <w:jc w:val="center"/>
                                  <w:rPr>
                                    <w:rFonts w:ascii="Times New Roman" w:hAnsi="Times New Roman" w:cs="Times New Roman"/>
                                    <w:lang w:val="en-US"/>
                                  </w:rPr>
                                </w:pPr>
                                <w:r w:rsidRPr="006D729C">
                                  <w:rPr>
                                    <w:rFonts w:ascii="Times New Roman" w:hAnsi="Times New Roman" w:cs="Times New Roman"/>
                                    <w:lang w:val="en-US"/>
                                  </w:rPr>
                                  <w:t xml:space="preserve">A </w:t>
                                </w:r>
                              </w:p>
                              <w:p w14:paraId="01187DB1" w14:textId="77777777" w:rsidR="00AC10CA" w:rsidRDefault="00AC10CA" w:rsidP="00AC10CA"/>
                            </w:txbxContent>
                          </v:textbox>
                        </v:shape>
                        <v:line id="Straight Connector 8" o:spid="_x0000_s1033" style="position:absolute;visibility:visible;mso-wrap-style:square" from="2794,2328" to="6153,2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" strokecolor="white [3212]" strokeweight=".5pt">
                          <v:stroke dashstyle="dash" joinstyle="miter"/>
                        </v:line>
                      </v:group>
                      <w10:wrap type="square"/>
                    </v:group>
                  </w:pict>
                </mc:Fallback>
              </mc:AlternateContent>
            </w:r>
          </w:p>
        </w:tc>
        <w:tc>
          <w:tcPr>
            <w:tcW w:w="2712" w:type="dxa"/>
          </w:tcPr>
          <w:p w14:paraId="4996D6AE"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Discriminating attribute of weak entity set</w:t>
            </w:r>
          </w:p>
        </w:tc>
      </w:tr>
      <w:tr w:rsidR="00AC10CA" w:rsidRPr="00324A75" w14:paraId="3EC21D3E" w14:textId="77777777" w:rsidTr="00AC10CA">
        <w:trPr>
          <w:trHeight w:val="344"/>
        </w:trPr>
        <w:tc>
          <w:tcPr>
            <w:tcW w:w="2707" w:type="dxa"/>
          </w:tcPr>
          <w:p w14:paraId="0ECCA361"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Many-to-many</w:t>
            </w:r>
          </w:p>
        </w:tc>
        <w:tc>
          <w:tcPr>
            <w:tcW w:w="3036" w:type="dxa"/>
          </w:tcPr>
          <w:p w14:paraId="5BA48BEA"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8" behindDoc="0" locked="0" layoutInCell="1" allowOverlap="1" wp14:anchorId="122BC7E3" wp14:editId="34A01B71">
                      <wp:simplePos x="0" y="0"/>
                      <wp:positionH relativeFrom="column">
                        <wp:posOffset>13018</wp:posOffset>
                      </wp:positionH>
                      <wp:positionV relativeFrom="paragraph">
                        <wp:posOffset>39053</wp:posOffset>
                      </wp:positionV>
                      <wp:extent cx="1643554" cy="651510"/>
                      <wp:effectExtent l="0" t="19050" r="13970" b="34290"/>
                      <wp:wrapSquare wrapText="bothSides"/>
                      <wp:docPr id="1598410525" name="Group 2"/>
                      <wp:cNvGraphicFramePr/>
                      <a:graphic xmlns:a="http://schemas.openxmlformats.org/drawingml/2006/main">
                        <a:graphicData uri="http://schemas.microsoft.com/office/word/2010/wordprocessingGroup">
                          <wpg:wgp>
                            <wpg:cNvGrpSpPr/>
                            <wpg:grpSpPr>
                              <a:xfrm>
                                <a:off x="0" y="0"/>
                                <a:ext cx="1643554" cy="651510"/>
                                <a:chOff x="0" y="0"/>
                                <a:chExt cx="1643554" cy="651510"/>
                              </a:xfrm>
                            </wpg:grpSpPr>
                            <wps:wsp>
                              <wps:cNvPr id="195396712" name="Diamond 3"/>
                              <wps:cNvSpPr/>
                              <wps:spPr>
                                <a:xfrm>
                                  <a:off x="395288" y="0"/>
                                  <a:ext cx="887730" cy="65151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938099" name="Straight Connector 11"/>
                              <wps:cNvCnPr/>
                              <wps:spPr>
                                <a:xfrm flipH="1" flipV="1">
                                  <a:off x="0" y="328613"/>
                                  <a:ext cx="39300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3463320" name="Straight Connector 11"/>
                              <wps:cNvCnPr/>
                              <wps:spPr>
                                <a:xfrm flipH="1" flipV="1">
                                  <a:off x="1276350" y="319088"/>
                                  <a:ext cx="367204" cy="66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5ECABF" id="Group 2" o:spid="_x0000_s1026" style="position:absolute;margin-left:1.05pt;margin-top:3.1pt;width:129.4pt;height:51.3pt;z-index:251658268" coordsize="1643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">
                      <v:shape id="Diamond 3" o:spid="_x0000_s1027" type="#_x0000_t4" style="position:absolute;left:3952;width:8878;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" filled="f" strokecolor="black [3213]" strokeweight="1pt"/>
                      <v:line id="Straight Connector 11" o:spid="_x0000_s1028" style="position:absolute;flip:x y;visibility:visible;mso-wrap-style:square" from="0,3286" to="3930,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" strokecolor="black [3213]" strokeweight="1pt">
                        <v:stroke joinstyle="miter"/>
                      </v:line>
                      <v:line id="Straight Connector 11" o:spid="_x0000_s1029" style="position:absolute;flip:x y;visibility:visible;mso-wrap-style:square" from="12763,3190" to="16435,3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" strokecolor="black [3213]" strokeweight="1pt">
                        <v:stroke joinstyle="miter"/>
                      </v:line>
                      <w10:wrap type="square"/>
                    </v:group>
                  </w:pict>
                </mc:Fallback>
              </mc:AlternateContent>
            </w:r>
          </w:p>
        </w:tc>
        <w:tc>
          <w:tcPr>
            <w:tcW w:w="2712" w:type="dxa"/>
          </w:tcPr>
          <w:p w14:paraId="52987B61"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Many-to-many relationship</w:t>
            </w:r>
          </w:p>
        </w:tc>
      </w:tr>
      <w:tr w:rsidR="00AC10CA" w:rsidRPr="00324A75" w14:paraId="7A287714" w14:textId="77777777" w:rsidTr="00AC10CA">
        <w:trPr>
          <w:trHeight w:val="344"/>
        </w:trPr>
        <w:tc>
          <w:tcPr>
            <w:tcW w:w="2707" w:type="dxa"/>
          </w:tcPr>
          <w:p w14:paraId="37E8A7AB"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One-to-one</w:t>
            </w:r>
          </w:p>
        </w:tc>
        <w:tc>
          <w:tcPr>
            <w:tcW w:w="3036" w:type="dxa"/>
          </w:tcPr>
          <w:p w14:paraId="73752448"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0" behindDoc="0" locked="0" layoutInCell="1" allowOverlap="1" wp14:anchorId="7D499EEE" wp14:editId="0C630B59">
                      <wp:simplePos x="0" y="0"/>
                      <wp:positionH relativeFrom="column">
                        <wp:posOffset>39370</wp:posOffset>
                      </wp:positionH>
                      <wp:positionV relativeFrom="paragraph">
                        <wp:posOffset>66040</wp:posOffset>
                      </wp:positionV>
                      <wp:extent cx="1736090" cy="651510"/>
                      <wp:effectExtent l="38100" t="19050" r="16510" b="34290"/>
                      <wp:wrapSquare wrapText="bothSides"/>
                      <wp:docPr id="886439322" name="Group 3"/>
                      <wp:cNvGraphicFramePr/>
                      <a:graphic xmlns:a="http://schemas.openxmlformats.org/drawingml/2006/main">
                        <a:graphicData uri="http://schemas.microsoft.com/office/word/2010/wordprocessingGroup">
                          <wpg:wgp>
                            <wpg:cNvGrpSpPr/>
                            <wpg:grpSpPr>
                              <a:xfrm>
                                <a:off x="0" y="0"/>
                                <a:ext cx="1736090" cy="651510"/>
                                <a:chOff x="0" y="0"/>
                                <a:chExt cx="1612265" cy="651510"/>
                              </a:xfrm>
                            </wpg:grpSpPr>
                            <wps:wsp>
                              <wps:cNvPr id="2146186667" name="Diamond 3"/>
                              <wps:cNvSpPr/>
                              <wps:spPr>
                                <a:xfrm>
                                  <a:off x="314325" y="0"/>
                                  <a:ext cx="887730" cy="65151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222282" name="Straight Arrow Connector 13"/>
                              <wps:cNvCnPr/>
                              <wps:spPr>
                                <a:xfrm>
                                  <a:off x="1209675" y="323850"/>
                                  <a:ext cx="402590" cy="1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018036" name="Straight Arrow Connector 15"/>
                              <wps:cNvCnPr/>
                              <wps:spPr>
                                <a:xfrm flipH="1">
                                  <a:off x="0" y="323850"/>
                                  <a:ext cx="313508" cy="217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EEB0462" id="Group 3" o:spid="_x0000_s1026" style="position:absolute;margin-left:3.1pt;margin-top:5.2pt;width:136.7pt;height:51.3pt;z-index:251658270;mso-width-relative:margin" coordsize="16122,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">
                      <v:shape id="Diamond 3" o:spid="_x0000_s1027" type="#_x0000_t4" style="position:absolute;left:3143;width:88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" filled="f" strokecolor="black [3213]" strokeweight="1pt"/>
                      <v:shapetype id="_x0000_t32" coordsize="21600,21600" o:spt="32" o:oned="t" path="m,l21600,21600e" filled="f">
                        <v:path arrowok="t" fillok="f" o:connecttype="none"/>
                        <o:lock v:ext="edit" shapetype="t"/>
                      </v:shapetype>
                      <v:shape id="Straight Arrow Connector 13" o:spid="_x0000_s1028" type="#_x0000_t32" style="position:absolute;left:12096;top:3238;width:4026;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" strokecolor="black [3213]" strokeweight="1pt">
                        <v:stroke endarrow="block" joinstyle="miter"/>
                      </v:shape>
                      <v:shape id="Straight Arrow Connector 15" o:spid="_x0000_s1029" type="#_x0000_t32" style="position:absolute;top:3238;width:3135;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" strokecolor="black [3213]" strokeweight="1pt">
                        <v:stroke endarrow="block" joinstyle="miter"/>
                      </v:shape>
                      <w10:wrap type="square"/>
                    </v:group>
                  </w:pict>
                </mc:Fallback>
              </mc:AlternateContent>
            </w:r>
          </w:p>
        </w:tc>
        <w:tc>
          <w:tcPr>
            <w:tcW w:w="2712" w:type="dxa"/>
          </w:tcPr>
          <w:p w14:paraId="6FFDE433"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One-to-one relationship</w:t>
            </w:r>
          </w:p>
        </w:tc>
      </w:tr>
      <w:tr w:rsidR="00AC10CA" w:rsidRPr="00324A75" w14:paraId="00953437" w14:textId="77777777" w:rsidTr="00AC10CA">
        <w:trPr>
          <w:trHeight w:val="344"/>
        </w:trPr>
        <w:tc>
          <w:tcPr>
            <w:tcW w:w="2707" w:type="dxa"/>
          </w:tcPr>
          <w:p w14:paraId="7D6D3286"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Many-to-one</w:t>
            </w:r>
          </w:p>
        </w:tc>
        <w:tc>
          <w:tcPr>
            <w:tcW w:w="3036" w:type="dxa"/>
          </w:tcPr>
          <w:p w14:paraId="61382D0C"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9" behindDoc="0" locked="0" layoutInCell="1" allowOverlap="1" wp14:anchorId="4EB7049C" wp14:editId="5E38C61D">
                      <wp:simplePos x="0" y="0"/>
                      <wp:positionH relativeFrom="column">
                        <wp:posOffset>-17462</wp:posOffset>
                      </wp:positionH>
                      <wp:positionV relativeFrom="paragraph">
                        <wp:posOffset>90170</wp:posOffset>
                      </wp:positionV>
                      <wp:extent cx="1679121" cy="651510"/>
                      <wp:effectExtent l="0" t="19050" r="73660" b="34290"/>
                      <wp:wrapSquare wrapText="bothSides"/>
                      <wp:docPr id="949645572" name="Group 4"/>
                      <wp:cNvGraphicFramePr/>
                      <a:graphic xmlns:a="http://schemas.openxmlformats.org/drawingml/2006/main">
                        <a:graphicData uri="http://schemas.microsoft.com/office/word/2010/wordprocessingGroup">
                          <wpg:wgp>
                            <wpg:cNvGrpSpPr/>
                            <wpg:grpSpPr>
                              <a:xfrm>
                                <a:off x="0" y="0"/>
                                <a:ext cx="1679121" cy="651510"/>
                                <a:chOff x="0" y="0"/>
                                <a:chExt cx="1679121" cy="651510"/>
                              </a:xfrm>
                            </wpg:grpSpPr>
                            <wps:wsp>
                              <wps:cNvPr id="197311399" name="Diamond 3"/>
                              <wps:cNvSpPr/>
                              <wps:spPr>
                                <a:xfrm>
                                  <a:off x="390525" y="0"/>
                                  <a:ext cx="887730" cy="65151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26215" name="Straight Connector 11"/>
                              <wps:cNvCnPr/>
                              <wps:spPr>
                                <a:xfrm flipH="1" flipV="1">
                                  <a:off x="0" y="323850"/>
                                  <a:ext cx="39300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9114947" name="Straight Arrow Connector 13"/>
                              <wps:cNvCnPr/>
                              <wps:spPr>
                                <a:xfrm>
                                  <a:off x="1276350" y="319088"/>
                                  <a:ext cx="402771" cy="217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9BCFBBE" id="Group 4" o:spid="_x0000_s1026" style="position:absolute;margin-left:-1.35pt;margin-top:7.1pt;width:132.2pt;height:51.3pt;z-index:251658269" coordsize="16791,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">
                      <v:shape id="Diamond 3" o:spid="_x0000_s1027" type="#_x0000_t4" style="position:absolute;left:3905;width:88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" filled="f" strokecolor="black [3213]" strokeweight="1pt"/>
                      <v:line id="Straight Connector 11" o:spid="_x0000_s1028" style="position:absolute;flip:x y;visibility:visible;mso-wrap-style:square" from="0,3238" to="3930,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" strokecolor="black [3213]" strokeweight="1pt">
                        <v:stroke joinstyle="miter"/>
                      </v:line>
                      <v:shape id="Straight Arrow Connector 13" o:spid="_x0000_s1029" type="#_x0000_t32" style="position:absolute;left:12763;top:3190;width:4028;height: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" strokecolor="black [3213]" strokeweight="1pt">
                        <v:stroke endarrow="block" joinstyle="miter"/>
                      </v:shape>
                      <w10:wrap type="square"/>
                    </v:group>
                  </w:pict>
                </mc:Fallback>
              </mc:AlternateContent>
            </w:r>
          </w:p>
        </w:tc>
        <w:tc>
          <w:tcPr>
            <w:tcW w:w="2712" w:type="dxa"/>
          </w:tcPr>
          <w:p w14:paraId="432514A1"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Many-to-one relationship</w:t>
            </w:r>
          </w:p>
        </w:tc>
      </w:tr>
      <w:tr w:rsidR="00AC10CA" w:rsidRPr="00324A75" w14:paraId="7DA9169E" w14:textId="77777777" w:rsidTr="00AC10CA">
        <w:trPr>
          <w:trHeight w:val="344"/>
        </w:trPr>
        <w:tc>
          <w:tcPr>
            <w:tcW w:w="2707" w:type="dxa"/>
          </w:tcPr>
          <w:p w14:paraId="7700DFA5"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Double line</w:t>
            </w:r>
          </w:p>
        </w:tc>
        <w:tc>
          <w:tcPr>
            <w:tcW w:w="3036" w:type="dxa"/>
          </w:tcPr>
          <w:p w14:paraId="7790A996"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2" behindDoc="0" locked="0" layoutInCell="1" allowOverlap="1" wp14:anchorId="43152086" wp14:editId="1C8D944A">
                      <wp:simplePos x="0" y="0"/>
                      <wp:positionH relativeFrom="column">
                        <wp:posOffset>241935</wp:posOffset>
                      </wp:positionH>
                      <wp:positionV relativeFrom="paragraph">
                        <wp:posOffset>201930</wp:posOffset>
                      </wp:positionV>
                      <wp:extent cx="990600" cy="0"/>
                      <wp:effectExtent l="0" t="0" r="0" b="0"/>
                      <wp:wrapNone/>
                      <wp:docPr id="1341101427" name="Straight Connector 16"/>
                      <wp:cNvGraphicFramePr/>
                      <a:graphic xmlns:a="http://schemas.openxmlformats.org/drawingml/2006/main">
                        <a:graphicData uri="http://schemas.microsoft.com/office/word/2010/wordprocessingShape">
                          <wps:wsp>
                            <wps:cNvCnPr/>
                            <wps:spPr>
                              <a:xfrm>
                                <a:off x="0" y="0"/>
                                <a:ext cx="990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63D1C" id="Straight Connector 16" o:spid="_x0000_s1026" style="position:absolute;z-index:251658272;visibility:visible;mso-wrap-style:square;mso-wrap-distance-left:9pt;mso-wrap-distance-top:0;mso-wrap-distance-right:9pt;mso-wrap-distance-bottom:0;mso-position-horizontal:absolute;mso-position-horizontal-relative:text;mso-position-vertical:absolute;mso-position-vertical-relative:text" from="19.05pt,15.9pt" to="97.0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" strokecolor="black [3213]" strokeweight="1pt">
                      <v:stroke joinstyle="miter"/>
                    </v:line>
                  </w:pict>
                </mc:Fallback>
              </mc:AlternateContent>
            </w: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1" behindDoc="0" locked="0" layoutInCell="1" allowOverlap="1" wp14:anchorId="7E7EAC07" wp14:editId="5C9A7DE1">
                      <wp:simplePos x="0" y="0"/>
                      <wp:positionH relativeFrom="column">
                        <wp:posOffset>241935</wp:posOffset>
                      </wp:positionH>
                      <wp:positionV relativeFrom="paragraph">
                        <wp:posOffset>85725</wp:posOffset>
                      </wp:positionV>
                      <wp:extent cx="990600" cy="0"/>
                      <wp:effectExtent l="0" t="0" r="0" b="0"/>
                      <wp:wrapNone/>
                      <wp:docPr id="1079651212" name="Straight Connector 16"/>
                      <wp:cNvGraphicFramePr/>
                      <a:graphic xmlns:a="http://schemas.openxmlformats.org/drawingml/2006/main">
                        <a:graphicData uri="http://schemas.microsoft.com/office/word/2010/wordprocessingShape">
                          <wps:wsp>
                            <wps:cNvCnPr/>
                            <wps:spPr>
                              <a:xfrm>
                                <a:off x="0" y="0"/>
                                <a:ext cx="990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8BDBCA" id="Straight Connector 16" o:spid="_x0000_s1026" style="position:absolute;z-index:251658271;visibility:visible;mso-wrap-style:square;mso-wrap-distance-left:9pt;mso-wrap-distance-top:0;mso-wrap-distance-right:9pt;mso-wrap-distance-bottom:0;mso-position-horizontal:absolute;mso-position-horizontal-relative:text;mso-position-vertical:absolute;mso-position-vertical-relative:text" from="19.05pt,6.75pt" to="97.0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" strokecolor="black [3213]" strokeweight="1pt">
                      <v:stroke joinstyle="miter"/>
                    </v:line>
                  </w:pict>
                </mc:Fallback>
              </mc:AlternateContent>
            </w:r>
          </w:p>
        </w:tc>
        <w:tc>
          <w:tcPr>
            <w:tcW w:w="2712" w:type="dxa"/>
          </w:tcPr>
          <w:p w14:paraId="03C6D369"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Total participation of entity set in a relationship</w:t>
            </w:r>
          </w:p>
        </w:tc>
      </w:tr>
      <w:tr w:rsidR="00AC10CA" w:rsidRPr="00324A75" w14:paraId="2766934A" w14:textId="77777777" w:rsidTr="00AC10CA">
        <w:trPr>
          <w:trHeight w:val="344"/>
        </w:trPr>
        <w:tc>
          <w:tcPr>
            <w:tcW w:w="2707" w:type="dxa"/>
          </w:tcPr>
          <w:p w14:paraId="5AD5A36F"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Line</w:t>
            </w:r>
          </w:p>
        </w:tc>
        <w:tc>
          <w:tcPr>
            <w:tcW w:w="3036" w:type="dxa"/>
          </w:tcPr>
          <w:p w14:paraId="50EBB2DD"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3" behindDoc="0" locked="0" layoutInCell="1" allowOverlap="1" wp14:anchorId="2DDC0BF6" wp14:editId="6DC3B36E">
                      <wp:simplePos x="0" y="0"/>
                      <wp:positionH relativeFrom="column">
                        <wp:posOffset>243840</wp:posOffset>
                      </wp:positionH>
                      <wp:positionV relativeFrom="paragraph">
                        <wp:posOffset>285750</wp:posOffset>
                      </wp:positionV>
                      <wp:extent cx="990600" cy="0"/>
                      <wp:effectExtent l="0" t="0" r="0" b="0"/>
                      <wp:wrapNone/>
                      <wp:docPr id="306972451" name="Straight Connector 16"/>
                      <wp:cNvGraphicFramePr/>
                      <a:graphic xmlns:a="http://schemas.openxmlformats.org/drawingml/2006/main">
                        <a:graphicData uri="http://schemas.microsoft.com/office/word/2010/wordprocessingShape">
                          <wps:wsp>
                            <wps:cNvCnPr/>
                            <wps:spPr>
                              <a:xfrm>
                                <a:off x="0" y="0"/>
                                <a:ext cx="990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F87107" id="Straight Connector 16" o:spid="_x0000_s1026" style="position:absolute;z-index:251658273;visibility:visible;mso-wrap-style:square;mso-wrap-distance-left:9pt;mso-wrap-distance-top:0;mso-wrap-distance-right:9pt;mso-wrap-distance-bottom:0;mso-position-horizontal:absolute;mso-position-horizontal-relative:text;mso-position-vertical:absolute;mso-position-vertical-relative:text" from="19.2pt,22.5pt" to="97.2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" strokecolor="black [3213]" strokeweight="1pt">
                      <v:stroke joinstyle="miter"/>
                    </v:line>
                  </w:pict>
                </mc:Fallback>
              </mc:AlternateContent>
            </w:r>
          </w:p>
        </w:tc>
        <w:tc>
          <w:tcPr>
            <w:tcW w:w="2712" w:type="dxa"/>
          </w:tcPr>
          <w:p w14:paraId="7D39A472"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Links attribute to entity set or represents Partial participation of entity set in a relationship.</w:t>
            </w:r>
          </w:p>
        </w:tc>
      </w:tr>
      <w:tr w:rsidR="00AC10CA" w:rsidRPr="00324A75" w14:paraId="3834F6EF" w14:textId="77777777" w:rsidTr="00AC10CA">
        <w:trPr>
          <w:trHeight w:val="344"/>
        </w:trPr>
        <w:tc>
          <w:tcPr>
            <w:tcW w:w="2707" w:type="dxa"/>
          </w:tcPr>
          <w:p w14:paraId="252D4AB0"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Mapping cardinality</w:t>
            </w:r>
          </w:p>
        </w:tc>
        <w:tc>
          <w:tcPr>
            <w:tcW w:w="3036" w:type="dxa"/>
          </w:tcPr>
          <w:p w14:paraId="5596FC61"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5" behindDoc="0" locked="0" layoutInCell="1" allowOverlap="1" wp14:anchorId="07C785B7" wp14:editId="0C616F9C">
                      <wp:simplePos x="0" y="0"/>
                      <wp:positionH relativeFrom="column">
                        <wp:posOffset>-17462</wp:posOffset>
                      </wp:positionH>
                      <wp:positionV relativeFrom="paragraph">
                        <wp:posOffset>143510</wp:posOffset>
                      </wp:positionV>
                      <wp:extent cx="1600200" cy="496570"/>
                      <wp:effectExtent l="19050" t="19050" r="19050" b="36830"/>
                      <wp:wrapSquare wrapText="bothSides"/>
                      <wp:docPr id="1745763444" name="Group 8"/>
                      <wp:cNvGraphicFramePr/>
                      <a:graphic xmlns:a="http://schemas.openxmlformats.org/drawingml/2006/main">
                        <a:graphicData uri="http://schemas.microsoft.com/office/word/2010/wordprocessingGroup">
                          <wpg:wgp>
                            <wpg:cNvGrpSpPr/>
                            <wpg:grpSpPr>
                              <a:xfrm>
                                <a:off x="0" y="0"/>
                                <a:ext cx="1600200" cy="496570"/>
                                <a:chOff x="0" y="0"/>
                                <a:chExt cx="1600200" cy="496570"/>
                              </a:xfrm>
                            </wpg:grpSpPr>
                            <wpg:grpSp>
                              <wpg:cNvPr id="203945636" name="Group 7"/>
                              <wpg:cNvGrpSpPr/>
                              <wpg:grpSpPr>
                                <a:xfrm>
                                  <a:off x="0" y="0"/>
                                  <a:ext cx="1600200" cy="496570"/>
                                  <a:chOff x="0" y="0"/>
                                  <a:chExt cx="1600200" cy="496570"/>
                                </a:xfrm>
                              </wpg:grpSpPr>
                              <wps:wsp>
                                <wps:cNvPr id="75816572" name="Diamond 17"/>
                                <wps:cNvSpPr/>
                                <wps:spPr>
                                  <a:xfrm>
                                    <a:off x="0" y="0"/>
                                    <a:ext cx="612775" cy="49657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052706" name="Rectangle 19"/>
                                <wps:cNvSpPr/>
                                <wps:spPr>
                                  <a:xfrm>
                                    <a:off x="942975" y="85725"/>
                                    <a:ext cx="657225" cy="33813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734368" name="Straight Connector 20"/>
                                <wps:cNvCnPr/>
                                <wps:spPr>
                                  <a:xfrm>
                                    <a:off x="600075" y="247650"/>
                                    <a:ext cx="359591" cy="71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48391652" name="Text Box 21"/>
                              <wps:cNvSpPr txBox="1"/>
                              <wps:spPr>
                                <a:xfrm>
                                  <a:off x="600075" y="85725"/>
                                  <a:ext cx="319087" cy="195263"/>
                                </a:xfrm>
                                <a:prstGeom prst="rect">
                                  <a:avLst/>
                                </a:prstGeom>
                                <a:noFill/>
                                <a:ln w="6350">
                                  <a:noFill/>
                                </a:ln>
                              </wps:spPr>
                              <wps:txbx>
                                <w:txbxContent>
                                  <w:p w14:paraId="7DDC640A" w14:textId="77777777" w:rsidR="00AC10CA" w:rsidRPr="00673C1E" w:rsidRDefault="00AC10CA" w:rsidP="00AC10CA">
                                    <w:pPr>
                                      <w:rPr>
                                        <w:rFonts w:ascii="Times New Roman" w:hAnsi="Times New Roman" w:cs="Times New Roman"/>
                                        <w:sz w:val="12"/>
                                        <w:szCs w:val="12"/>
                                        <w:lang w:val="en-US"/>
                                      </w:rPr>
                                    </w:pPr>
                                    <w:r>
                                      <w:rPr>
                                        <w:rFonts w:ascii="Times New Roman" w:hAnsi="Times New Roman" w:cs="Times New Roman"/>
                                        <w:sz w:val="12"/>
                                        <w:szCs w:val="12"/>
                                        <w:lang w:val="en-US"/>
                                      </w:rPr>
                                      <w:t>1..h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C785B7" id="Group 8" o:spid="_x0000_s1034" style="position:absolute;left:0;text-align:left;margin-left:-1.35pt;margin-top:11.3pt;width:126pt;height:39.1pt;z-index:251658275" coordsize="16002,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">
                      <v:group id="Group 7" o:spid="_x0000_s1035" style="position:absolute;width:16002;height:4965" coordsize="16002,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">
                        <v:shape id="Diamond 17" o:spid="_x0000_s1036" type="#_x0000_t4" style="position:absolute;width:6127;height:4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" filled="f" strokecolor="black [3213]" strokeweight="1pt"/>
                        <v:rect id="Rectangle 19" o:spid="_x0000_s1037" style="position:absolute;left:9429;top:857;width:6573;height: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" filled="f" strokecolor="black [3213]" strokeweight="1pt"/>
                        <v:line id="Straight Connector 20" o:spid="_x0000_s1038" style="position:absolute;visibility:visible;mso-wrap-style:square" from="6000,2476" to="9596,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" strokecolor="black [3213]" strokeweight="1pt">
                          <v:stroke joinstyle="miter"/>
                        </v:line>
                      </v:group>
                      <v:shape id="Text Box 21" o:spid="_x0000_s1039" type="#_x0000_t202" style="position:absolute;left:6000;top:857;width:3191;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" filled="f" stroked="f" strokeweight=".5pt">
                        <v:textbox>
                          <w:txbxContent>
                            <w:p w14:paraId="7DDC640A" w14:textId="77777777" w:rsidR="00AC10CA" w:rsidRPr="00673C1E" w:rsidRDefault="00AC10CA" w:rsidP="00AC10CA">
                              <w:pPr>
                                <w:rPr>
                                  <w:rFonts w:ascii="Times New Roman" w:hAnsi="Times New Roman" w:cs="Times New Roman"/>
                                  <w:sz w:val="12"/>
                                  <w:szCs w:val="12"/>
                                  <w:lang w:val="en-US"/>
                                </w:rPr>
                              </w:pPr>
                              <w:r>
                                <w:rPr>
                                  <w:rFonts w:ascii="Times New Roman" w:hAnsi="Times New Roman" w:cs="Times New Roman"/>
                                  <w:sz w:val="12"/>
                                  <w:szCs w:val="12"/>
                                  <w:lang w:val="en-US"/>
                                </w:rPr>
                                <w:t>1..h</w:t>
                              </w:r>
                            </w:p>
                          </w:txbxContent>
                        </v:textbox>
                      </v:shape>
                      <w10:wrap type="square"/>
                    </v:group>
                  </w:pict>
                </mc:Fallback>
              </mc:AlternateContent>
            </w: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4" behindDoc="0" locked="0" layoutInCell="1" allowOverlap="1" wp14:anchorId="11037B02" wp14:editId="4D92AC34">
                      <wp:simplePos x="0" y="0"/>
                      <wp:positionH relativeFrom="column">
                        <wp:posOffset>3408680</wp:posOffset>
                      </wp:positionH>
                      <wp:positionV relativeFrom="paragraph">
                        <wp:posOffset>10043795</wp:posOffset>
                      </wp:positionV>
                      <wp:extent cx="392430" cy="0"/>
                      <wp:effectExtent l="0" t="0" r="0" b="0"/>
                      <wp:wrapNone/>
                      <wp:docPr id="1120321365" name="Straight Connector 11"/>
                      <wp:cNvGraphicFramePr/>
                      <a:graphic xmlns:a="http://schemas.openxmlformats.org/drawingml/2006/main">
                        <a:graphicData uri="http://schemas.microsoft.com/office/word/2010/wordprocessingShape">
                          <wps:wsp>
                            <wps:cNvCnPr/>
                            <wps:spPr>
                              <a:xfrm flipH="1" flipV="1">
                                <a:off x="0" y="0"/>
                                <a:ext cx="3924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4C94F" id="Straight Connector 11" o:spid="_x0000_s1026" style="position:absolute;flip:x 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4pt,790.85pt" to="299.3pt,7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" strokecolor="black [3213]" strokeweight="1pt">
                      <v:stroke joinstyle="miter"/>
                    </v:line>
                  </w:pict>
                </mc:Fallback>
              </mc:AlternateContent>
            </w:r>
            <w:r w:rsidRPr="00324A75">
              <w:rPr>
                <w:rFonts w:ascii="Times New Roman" w:hAnsi="Times New Roman" w:cs="Times New Roman"/>
                <w:noProof/>
                <w:sz w:val="24"/>
                <w:szCs w:val="24"/>
                <w:lang w:val="en-US"/>
              </w:rPr>
              <w:t xml:space="preserve"> </w:t>
            </w:r>
          </w:p>
        </w:tc>
        <w:tc>
          <w:tcPr>
            <w:tcW w:w="2712" w:type="dxa"/>
          </w:tcPr>
          <w:p w14:paraId="1C5D0928"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Cardinality limits</w:t>
            </w:r>
          </w:p>
        </w:tc>
      </w:tr>
      <w:tr w:rsidR="00AC10CA" w:rsidRPr="00324A75" w14:paraId="5D92EE09" w14:textId="77777777" w:rsidTr="00AC10CA">
        <w:trPr>
          <w:trHeight w:val="344"/>
        </w:trPr>
        <w:tc>
          <w:tcPr>
            <w:tcW w:w="2707" w:type="dxa"/>
          </w:tcPr>
          <w:p w14:paraId="62F1F987"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Role indicator</w:t>
            </w:r>
          </w:p>
        </w:tc>
        <w:tc>
          <w:tcPr>
            <w:tcW w:w="3036" w:type="dxa"/>
          </w:tcPr>
          <w:p w14:paraId="77FE8D8D"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6" behindDoc="0" locked="0" layoutInCell="1" allowOverlap="1" wp14:anchorId="0EE534BD" wp14:editId="0A24F514">
                      <wp:simplePos x="0" y="0"/>
                      <wp:positionH relativeFrom="column">
                        <wp:posOffset>11113</wp:posOffset>
                      </wp:positionH>
                      <wp:positionV relativeFrom="paragraph">
                        <wp:posOffset>150813</wp:posOffset>
                      </wp:positionV>
                      <wp:extent cx="1619250" cy="424815"/>
                      <wp:effectExtent l="19050" t="19050" r="19050" b="32385"/>
                      <wp:wrapSquare wrapText="bothSides"/>
                      <wp:docPr id="882111192" name="Group 10"/>
                      <wp:cNvGraphicFramePr/>
                      <a:graphic xmlns:a="http://schemas.openxmlformats.org/drawingml/2006/main">
                        <a:graphicData uri="http://schemas.microsoft.com/office/word/2010/wordprocessingGroup">
                          <wpg:wgp>
                            <wpg:cNvGrpSpPr/>
                            <wpg:grpSpPr>
                              <a:xfrm>
                                <a:off x="0" y="0"/>
                                <a:ext cx="1619250" cy="424815"/>
                                <a:chOff x="0" y="0"/>
                                <a:chExt cx="1619250" cy="424815"/>
                              </a:xfrm>
                            </wpg:grpSpPr>
                            <wps:wsp>
                              <wps:cNvPr id="112356413" name="Text Box 21"/>
                              <wps:cNvSpPr txBox="1"/>
                              <wps:spPr>
                                <a:xfrm>
                                  <a:off x="452437" y="52387"/>
                                  <a:ext cx="568234" cy="263525"/>
                                </a:xfrm>
                                <a:prstGeom prst="rect">
                                  <a:avLst/>
                                </a:prstGeom>
                                <a:noFill/>
                                <a:ln w="6350">
                                  <a:noFill/>
                                </a:ln>
                              </wps:spPr>
                              <wps:txbx>
                                <w:txbxContent>
                                  <w:p w14:paraId="3C196425" w14:textId="77777777" w:rsidR="00AC10CA" w:rsidRPr="00673C1E" w:rsidRDefault="00AC10CA" w:rsidP="00AC10CA">
                                    <w:pPr>
                                      <w:rPr>
                                        <w:rFonts w:ascii="Times New Roman" w:hAnsi="Times New Roman" w:cs="Times New Roman"/>
                                        <w:sz w:val="12"/>
                                        <w:szCs w:val="12"/>
                                        <w:lang w:val="en-US"/>
                                      </w:rPr>
                                    </w:pPr>
                                    <w:r>
                                      <w:rPr>
                                        <w:rFonts w:ascii="Times New Roman" w:hAnsi="Times New Roman" w:cs="Times New Roman"/>
                                        <w:sz w:val="12"/>
                                        <w:szCs w:val="12"/>
                                        <w:lang w:val="en-US"/>
                                      </w:rPr>
                                      <w:t>Role-name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5997126" name="Group 9"/>
                              <wpg:cNvGrpSpPr/>
                              <wpg:grpSpPr>
                                <a:xfrm>
                                  <a:off x="0" y="0"/>
                                  <a:ext cx="1619250" cy="424815"/>
                                  <a:chOff x="0" y="0"/>
                                  <a:chExt cx="1619250" cy="424815"/>
                                </a:xfrm>
                              </wpg:grpSpPr>
                              <wps:wsp>
                                <wps:cNvPr id="1032951560" name="Diamond 17"/>
                                <wps:cNvSpPr/>
                                <wps:spPr>
                                  <a:xfrm>
                                    <a:off x="0" y="0"/>
                                    <a:ext cx="489585" cy="424815"/>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420460" name="Rectangle 19"/>
                                <wps:cNvSpPr/>
                                <wps:spPr>
                                  <a:xfrm>
                                    <a:off x="962025" y="61912"/>
                                    <a:ext cx="657225" cy="3378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659500" name="Straight Connector 20"/>
                                <wps:cNvCnPr/>
                                <wps:spPr>
                                  <a:xfrm>
                                    <a:off x="485775" y="214312"/>
                                    <a:ext cx="470807" cy="48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EE534BD" id="Group 10" o:spid="_x0000_s1040" style="position:absolute;left:0;text-align:left;margin-left:.9pt;margin-top:11.9pt;width:127.5pt;height:33.45pt;z-index:251658276" coordsize="16192,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">
                      <v:shape id="Text Box 21" o:spid="_x0000_s1041" type="#_x0000_t202" style="position:absolute;left:4524;top:523;width:5682;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" filled="f" stroked="f" strokeweight=".5pt">
                        <v:textbox>
                          <w:txbxContent>
                            <w:p w14:paraId="3C196425" w14:textId="77777777" w:rsidR="00AC10CA" w:rsidRPr="00673C1E" w:rsidRDefault="00AC10CA" w:rsidP="00AC10CA">
                              <w:pPr>
                                <w:rPr>
                                  <w:rFonts w:ascii="Times New Roman" w:hAnsi="Times New Roman" w:cs="Times New Roman"/>
                                  <w:sz w:val="12"/>
                                  <w:szCs w:val="12"/>
                                  <w:lang w:val="en-US"/>
                                </w:rPr>
                              </w:pPr>
                              <w:r>
                                <w:rPr>
                                  <w:rFonts w:ascii="Times New Roman" w:hAnsi="Times New Roman" w:cs="Times New Roman"/>
                                  <w:sz w:val="12"/>
                                  <w:szCs w:val="12"/>
                                  <w:lang w:val="en-US"/>
                                </w:rPr>
                                <w:t>Role-name</w:t>
                              </w:r>
                            </w:p>
                          </w:txbxContent>
                        </v:textbox>
                      </v:shape>
                      <v:group id="Group 9" o:spid="_x0000_s1042" style="position:absolute;width:16192;height:4248" coordsize="16192,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">
                        <v:shape id="Diamond 17" o:spid="_x0000_s1043" type="#_x0000_t4" style="position:absolute;width:4895;height: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" filled="f" strokecolor="black [3213]" strokeweight="1pt"/>
                        <v:rect id="Rectangle 19" o:spid="_x0000_s1044" style="position:absolute;left:9620;top:619;width:657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" filled="f" strokecolor="black [3213]" strokeweight="1pt"/>
                        <v:line id="Straight Connector 20" o:spid="_x0000_s1045" style="position:absolute;visibility:visible;mso-wrap-style:square" from="4857,2143" to="9565,2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" strokecolor="black [3213]" strokeweight="1pt">
                          <v:stroke joinstyle="miter"/>
                        </v:line>
                      </v:group>
                      <w10:wrap type="square"/>
                    </v:group>
                  </w:pict>
                </mc:Fallback>
              </mc:AlternateContent>
            </w:r>
          </w:p>
        </w:tc>
        <w:tc>
          <w:tcPr>
            <w:tcW w:w="2712" w:type="dxa"/>
          </w:tcPr>
          <w:p w14:paraId="7B894E6F"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Role indicator</w:t>
            </w:r>
          </w:p>
        </w:tc>
      </w:tr>
      <w:tr w:rsidR="00AC10CA" w:rsidRPr="00324A75" w14:paraId="07060E76" w14:textId="77777777" w:rsidTr="00AC10CA">
        <w:trPr>
          <w:trHeight w:val="344"/>
        </w:trPr>
        <w:tc>
          <w:tcPr>
            <w:tcW w:w="2707" w:type="dxa"/>
          </w:tcPr>
          <w:p w14:paraId="68C2B6E5"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ISA</w:t>
            </w:r>
          </w:p>
        </w:tc>
        <w:tc>
          <w:tcPr>
            <w:tcW w:w="3036" w:type="dxa"/>
          </w:tcPr>
          <w:p w14:paraId="10EF510D"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7" behindDoc="0" locked="0" layoutInCell="1" allowOverlap="1" wp14:anchorId="46DABF81" wp14:editId="50F19D64">
                      <wp:simplePos x="0" y="0"/>
                      <wp:positionH relativeFrom="column">
                        <wp:posOffset>500199</wp:posOffset>
                      </wp:positionH>
                      <wp:positionV relativeFrom="paragraph">
                        <wp:posOffset>54429</wp:posOffset>
                      </wp:positionV>
                      <wp:extent cx="508635" cy="585653"/>
                      <wp:effectExtent l="19050" t="0" r="24765" b="5080"/>
                      <wp:wrapTopAndBottom/>
                      <wp:docPr id="1832926455" name="Group 26"/>
                      <wp:cNvGraphicFramePr/>
                      <a:graphic xmlns:a="http://schemas.openxmlformats.org/drawingml/2006/main">
                        <a:graphicData uri="http://schemas.microsoft.com/office/word/2010/wordprocessingGroup">
                          <wpg:wgp>
                            <wpg:cNvGrpSpPr/>
                            <wpg:grpSpPr>
                              <a:xfrm>
                                <a:off x="0" y="0"/>
                                <a:ext cx="508635" cy="585653"/>
                                <a:chOff x="0" y="0"/>
                                <a:chExt cx="508635" cy="585653"/>
                              </a:xfrm>
                            </wpg:grpSpPr>
                            <wpg:grpSp>
                              <wpg:cNvPr id="93771513" name="Group 25"/>
                              <wpg:cNvGrpSpPr/>
                              <wpg:grpSpPr>
                                <a:xfrm>
                                  <a:off x="0" y="0"/>
                                  <a:ext cx="508635" cy="585653"/>
                                  <a:chOff x="0" y="0"/>
                                  <a:chExt cx="508635" cy="585653"/>
                                </a:xfrm>
                              </wpg:grpSpPr>
                              <wps:wsp>
                                <wps:cNvPr id="2088466623" name="Isosceles Triangle 22"/>
                                <wps:cNvSpPr/>
                                <wps:spPr>
                                  <a:xfrm rot="10800000">
                                    <a:off x="0" y="100693"/>
                                    <a:ext cx="508635" cy="347980"/>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916752" name="Straight Connector 23"/>
                                <wps:cNvCnPr/>
                                <wps:spPr>
                                  <a:xfrm flipV="1">
                                    <a:off x="258535" y="0"/>
                                    <a:ext cx="0" cy="95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9075014" name="Straight Connector 23"/>
                                <wps:cNvCnPr/>
                                <wps:spPr>
                                  <a:xfrm flipH="1" flipV="1">
                                    <a:off x="255814" y="446315"/>
                                    <a:ext cx="454" cy="1393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22324682" name="Text Box 24"/>
                              <wps:cNvSpPr txBox="1"/>
                              <wps:spPr>
                                <a:xfrm>
                                  <a:off x="103415" y="122464"/>
                                  <a:ext cx="321128" cy="176893"/>
                                </a:xfrm>
                                <a:prstGeom prst="rect">
                                  <a:avLst/>
                                </a:prstGeom>
                                <a:noFill/>
                                <a:ln w="6350">
                                  <a:noFill/>
                                </a:ln>
                              </wps:spPr>
                              <wps:txbx>
                                <w:txbxContent>
                                  <w:p w14:paraId="33EFCEB4"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DABF81" id="Group 26" o:spid="_x0000_s1046" style="position:absolute;left:0;text-align:left;margin-left:39.4pt;margin-top:4.3pt;width:40.05pt;height:46.1pt;z-index:251658277" coordsize="5086,5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">
                      <v:group id="Group 25" o:spid="_x0000_s1047" style="position:absolute;width:5086;height:5856" coordsize="5086,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2" o:spid="_x0000_s1048" type="#_x0000_t5" style="position:absolute;top:1006;width:5086;height:348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" filled="f" strokecolor="black [3213]" strokeweight="1pt"/>
                        <v:line id="Straight Connector 23" o:spid="_x0000_s1049" style="position:absolute;flip:y;visibility:visible;mso-wrap-style:square" from="2585,0" to="258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" strokecolor="black [3213]" strokeweight="1pt">
                          <v:stroke joinstyle="miter"/>
                        </v:line>
                        <v:line id="Straight Connector 23" o:spid="_x0000_s1050" style="position:absolute;flip:x y;visibility:visible;mso-wrap-style:square" from="2558,4463" to="2562,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" strokecolor="black [3213]" strokeweight="1pt">
                          <v:stroke joinstyle="miter"/>
                        </v:line>
                      </v:group>
                      <v:shape id="Text Box 24" o:spid="_x0000_s1051" type="#_x0000_t202" style="position:absolute;left:1034;top:1224;width:3211;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" filled="f" stroked="f" strokeweight=".5pt">
                        <v:textbox>
                          <w:txbxContent>
                            <w:p w14:paraId="33EFCEB4"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v:textbox>
                      </v:shape>
                      <w10:wrap type="topAndBottom"/>
                    </v:group>
                  </w:pict>
                </mc:Fallback>
              </mc:AlternateContent>
            </w:r>
          </w:p>
        </w:tc>
        <w:tc>
          <w:tcPr>
            <w:tcW w:w="2712" w:type="dxa"/>
          </w:tcPr>
          <w:p w14:paraId="48051BBD"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ISA (specialization or generalization) </w:t>
            </w:r>
          </w:p>
        </w:tc>
      </w:tr>
      <w:tr w:rsidR="00AC10CA" w:rsidRPr="00324A75" w14:paraId="015BFA8F" w14:textId="77777777" w:rsidTr="00AC10CA">
        <w:trPr>
          <w:trHeight w:val="344"/>
        </w:trPr>
        <w:tc>
          <w:tcPr>
            <w:tcW w:w="2707" w:type="dxa"/>
          </w:tcPr>
          <w:p w14:paraId="0E656E75"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Total generalization</w:t>
            </w:r>
          </w:p>
        </w:tc>
        <w:tc>
          <w:tcPr>
            <w:tcW w:w="3036" w:type="dxa"/>
          </w:tcPr>
          <w:p w14:paraId="644B2AB6"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9" behindDoc="0" locked="0" layoutInCell="1" allowOverlap="1" wp14:anchorId="602FE3E3" wp14:editId="28465E26">
                      <wp:simplePos x="0" y="0"/>
                      <wp:positionH relativeFrom="column">
                        <wp:posOffset>791482</wp:posOffset>
                      </wp:positionH>
                      <wp:positionV relativeFrom="paragraph">
                        <wp:posOffset>92710</wp:posOffset>
                      </wp:positionV>
                      <wp:extent cx="0" cy="104231"/>
                      <wp:effectExtent l="0" t="0" r="38100" b="10160"/>
                      <wp:wrapNone/>
                      <wp:docPr id="1874205208" name="Straight Connector 27"/>
                      <wp:cNvGraphicFramePr/>
                      <a:graphic xmlns:a="http://schemas.openxmlformats.org/drawingml/2006/main">
                        <a:graphicData uri="http://schemas.microsoft.com/office/word/2010/wordprocessingShape">
                          <wps:wsp>
                            <wps:cNvCnPr/>
                            <wps:spPr>
                              <a:xfrm flipV="1">
                                <a:off x="0" y="0"/>
                                <a:ext cx="0" cy="10423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4B83A" id="Straight Connector 27" o:spid="_x0000_s1026" style="position:absolute;flip: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7.3pt" to="62.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" strokecolor="black [3213]" strokeweight="1pt">
                      <v:stroke joinstyle="miter"/>
                    </v:line>
                  </w:pict>
                </mc:Fallback>
              </mc:AlternateContent>
            </w: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8" behindDoc="0" locked="0" layoutInCell="1" allowOverlap="1" wp14:anchorId="2E9693C0" wp14:editId="61AEEC36">
                      <wp:simplePos x="0" y="0"/>
                      <wp:positionH relativeFrom="column">
                        <wp:posOffset>498475</wp:posOffset>
                      </wp:positionH>
                      <wp:positionV relativeFrom="paragraph">
                        <wp:posOffset>93980</wp:posOffset>
                      </wp:positionV>
                      <wp:extent cx="508635" cy="585470"/>
                      <wp:effectExtent l="19050" t="0" r="24765" b="5080"/>
                      <wp:wrapTopAndBottom/>
                      <wp:docPr id="1542962495" name="Group 26"/>
                      <wp:cNvGraphicFramePr/>
                      <a:graphic xmlns:a="http://schemas.openxmlformats.org/drawingml/2006/main">
                        <a:graphicData uri="http://schemas.microsoft.com/office/word/2010/wordprocessingGroup">
                          <wpg:wgp>
                            <wpg:cNvGrpSpPr/>
                            <wpg:grpSpPr>
                              <a:xfrm>
                                <a:off x="0" y="0"/>
                                <a:ext cx="508635" cy="585470"/>
                                <a:chOff x="0" y="0"/>
                                <a:chExt cx="508635" cy="585653"/>
                              </a:xfrm>
                            </wpg:grpSpPr>
                            <wpg:grpSp>
                              <wpg:cNvPr id="1662218624" name="Group 25"/>
                              <wpg:cNvGrpSpPr/>
                              <wpg:grpSpPr>
                                <a:xfrm>
                                  <a:off x="0" y="0"/>
                                  <a:ext cx="508635" cy="585653"/>
                                  <a:chOff x="0" y="0"/>
                                  <a:chExt cx="508635" cy="585653"/>
                                </a:xfrm>
                              </wpg:grpSpPr>
                              <wps:wsp>
                                <wps:cNvPr id="1644879761" name="Isosceles Triangle 22"/>
                                <wps:cNvSpPr/>
                                <wps:spPr>
                                  <a:xfrm rot="10800000">
                                    <a:off x="0" y="100693"/>
                                    <a:ext cx="508635" cy="347980"/>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212018" name="Straight Connector 23"/>
                                <wps:cNvCnPr/>
                                <wps:spPr>
                                  <a:xfrm flipV="1">
                                    <a:off x="258535" y="0"/>
                                    <a:ext cx="0" cy="95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9827025" name="Straight Connector 23"/>
                                <wps:cNvCnPr/>
                                <wps:spPr>
                                  <a:xfrm flipH="1" flipV="1">
                                    <a:off x="255814" y="446315"/>
                                    <a:ext cx="454" cy="1393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90389738" name="Text Box 24"/>
                              <wps:cNvSpPr txBox="1"/>
                              <wps:spPr>
                                <a:xfrm>
                                  <a:off x="103415" y="122464"/>
                                  <a:ext cx="321128" cy="176893"/>
                                </a:xfrm>
                                <a:prstGeom prst="rect">
                                  <a:avLst/>
                                </a:prstGeom>
                                <a:noFill/>
                                <a:ln w="6350">
                                  <a:noFill/>
                                </a:ln>
                              </wps:spPr>
                              <wps:txbx>
                                <w:txbxContent>
                                  <w:p w14:paraId="651BBB2A"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9693C0" id="_x0000_s1052" style="position:absolute;left:0;text-align:left;margin-left:39.25pt;margin-top:7.4pt;width:40.05pt;height:46.1pt;z-index:251658278" coordsize="5086,5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">
                      <v:group id="Group 25" o:spid="_x0000_s1053" style="position:absolute;width:5086;height:5856" coordsize="5086,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">
                        <v:shape id="Isosceles Triangle 22" o:spid="_x0000_s1054" type="#_x0000_t5" style="position:absolute;top:1006;width:5086;height:348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" filled="f" strokecolor="black [3213]" strokeweight="1pt"/>
                        <v:line id="Straight Connector 23" o:spid="_x0000_s1055" style="position:absolute;flip:y;visibility:visible;mso-wrap-style:square" from="2585,0" to="258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" strokecolor="black [3213]" strokeweight="1pt">
                          <v:stroke joinstyle="miter"/>
                        </v:line>
                        <v:line id="Straight Connector 23" o:spid="_x0000_s1056" style="position:absolute;flip:x y;visibility:visible;mso-wrap-style:square" from="2558,4463" to="2562,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" strokecolor="black [3213]" strokeweight="1pt">
                          <v:stroke joinstyle="miter"/>
                        </v:line>
                      </v:group>
                      <v:shape id="Text Box 24" o:spid="_x0000_s1057" type="#_x0000_t202" style="position:absolute;left:1034;top:1224;width:3211;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" filled="f" stroked="f" strokeweight=".5pt">
                        <v:textbox>
                          <w:txbxContent>
                            <w:p w14:paraId="651BBB2A"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v:textbox>
                      </v:shape>
                      <w10:wrap type="topAndBottom"/>
                    </v:group>
                  </w:pict>
                </mc:Fallback>
              </mc:AlternateContent>
            </w:r>
          </w:p>
        </w:tc>
        <w:tc>
          <w:tcPr>
            <w:tcW w:w="2712" w:type="dxa"/>
          </w:tcPr>
          <w:p w14:paraId="32B26867"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Total generalization </w:t>
            </w:r>
          </w:p>
        </w:tc>
      </w:tr>
      <w:tr w:rsidR="00AC10CA" w:rsidRPr="00324A75" w14:paraId="6A08D6FC" w14:textId="77777777" w:rsidTr="00AC10CA">
        <w:trPr>
          <w:trHeight w:val="344"/>
        </w:trPr>
        <w:tc>
          <w:tcPr>
            <w:tcW w:w="2707" w:type="dxa"/>
          </w:tcPr>
          <w:p w14:paraId="40A7E9D6"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Disjoint generalization</w:t>
            </w:r>
          </w:p>
        </w:tc>
        <w:tc>
          <w:tcPr>
            <w:tcW w:w="3036" w:type="dxa"/>
          </w:tcPr>
          <w:p w14:paraId="04C27ED4"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80" behindDoc="0" locked="0" layoutInCell="1" allowOverlap="1" wp14:anchorId="0EA8CE0E" wp14:editId="7CF59AEA">
                      <wp:simplePos x="0" y="0"/>
                      <wp:positionH relativeFrom="column">
                        <wp:posOffset>422910</wp:posOffset>
                      </wp:positionH>
                      <wp:positionV relativeFrom="paragraph">
                        <wp:posOffset>85090</wp:posOffset>
                      </wp:positionV>
                      <wp:extent cx="902970" cy="638175"/>
                      <wp:effectExtent l="19050" t="0" r="0" b="9525"/>
                      <wp:wrapSquare wrapText="bothSides"/>
                      <wp:docPr id="467189813" name="Group 11"/>
                      <wp:cNvGraphicFramePr/>
                      <a:graphic xmlns:a="http://schemas.openxmlformats.org/drawingml/2006/main">
                        <a:graphicData uri="http://schemas.microsoft.com/office/word/2010/wordprocessingGroup">
                          <wpg:wgp>
                            <wpg:cNvGrpSpPr/>
                            <wpg:grpSpPr>
                              <a:xfrm>
                                <a:off x="0" y="0"/>
                                <a:ext cx="902970" cy="638175"/>
                                <a:chOff x="0" y="0"/>
                                <a:chExt cx="802380" cy="593816"/>
                              </a:xfrm>
                            </wpg:grpSpPr>
                            <wpg:grpSp>
                              <wpg:cNvPr id="1735968832" name="Group 26"/>
                              <wpg:cNvGrpSpPr/>
                              <wpg:grpSpPr>
                                <a:xfrm>
                                  <a:off x="0" y="0"/>
                                  <a:ext cx="508635" cy="585470"/>
                                  <a:chOff x="0" y="0"/>
                                  <a:chExt cx="508635" cy="585653"/>
                                </a:xfrm>
                              </wpg:grpSpPr>
                              <wpg:grpSp>
                                <wpg:cNvPr id="2074345670" name="Group 25"/>
                                <wpg:cNvGrpSpPr/>
                                <wpg:grpSpPr>
                                  <a:xfrm>
                                    <a:off x="0" y="0"/>
                                    <a:ext cx="508635" cy="585653"/>
                                    <a:chOff x="0" y="0"/>
                                    <a:chExt cx="508635" cy="585653"/>
                                  </a:xfrm>
                                </wpg:grpSpPr>
                                <wps:wsp>
                                  <wps:cNvPr id="94713772" name="Isosceles Triangle 22"/>
                                  <wps:cNvSpPr/>
                                  <wps:spPr>
                                    <a:xfrm rot="10800000">
                                      <a:off x="0" y="100693"/>
                                      <a:ext cx="508635" cy="347980"/>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695953" name="Straight Connector 23"/>
                                  <wps:cNvCnPr/>
                                  <wps:spPr>
                                    <a:xfrm flipV="1">
                                      <a:off x="258535" y="0"/>
                                      <a:ext cx="0" cy="95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6805338" name="Straight Connector 23"/>
                                  <wps:cNvCnPr/>
                                  <wps:spPr>
                                    <a:xfrm flipH="1" flipV="1">
                                      <a:off x="255814" y="446315"/>
                                      <a:ext cx="454" cy="1393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2177754" name="Text Box 24"/>
                                <wps:cNvSpPr txBox="1"/>
                                <wps:spPr>
                                  <a:xfrm>
                                    <a:off x="103415" y="122464"/>
                                    <a:ext cx="321128" cy="176893"/>
                                  </a:xfrm>
                                  <a:prstGeom prst="rect">
                                    <a:avLst/>
                                  </a:prstGeom>
                                  <a:noFill/>
                                  <a:ln w="6350">
                                    <a:noFill/>
                                  </a:ln>
                                </wps:spPr>
                                <wps:txbx>
                                  <w:txbxContent>
                                    <w:p w14:paraId="2E28FD46"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775955" name="Text Box 28"/>
                              <wps:cNvSpPr txBox="1"/>
                              <wps:spPr>
                                <a:xfrm>
                                  <a:off x="233811" y="400050"/>
                                  <a:ext cx="568569" cy="193766"/>
                                </a:xfrm>
                                <a:prstGeom prst="rect">
                                  <a:avLst/>
                                </a:prstGeom>
                                <a:noFill/>
                                <a:ln w="6350">
                                  <a:noFill/>
                                </a:ln>
                              </wps:spPr>
                              <wps:txbx>
                                <w:txbxContent>
                                  <w:p w14:paraId="2CE96EF3" w14:textId="77777777" w:rsidR="00AC10CA" w:rsidRPr="005F7F4B" w:rsidRDefault="00AC10CA" w:rsidP="00AC10CA">
                                    <w:pPr>
                                      <w:rPr>
                                        <w:rFonts w:ascii="Times New Roman" w:hAnsi="Times New Roman" w:cs="Times New Roman"/>
                                        <w:sz w:val="14"/>
                                        <w:szCs w:val="14"/>
                                        <w:lang w:val="en-US"/>
                                      </w:rPr>
                                    </w:pPr>
                                    <w:r w:rsidRPr="005F7F4B">
                                      <w:rPr>
                                        <w:rFonts w:ascii="Times New Roman" w:hAnsi="Times New Roman" w:cs="Times New Roman"/>
                                        <w:sz w:val="14"/>
                                        <w:szCs w:val="14"/>
                                        <w:lang w:val="en-US"/>
                                      </w:rPr>
                                      <w:t>disjoint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8CE0E" id="Group 11" o:spid="_x0000_s1058" style="position:absolute;left:0;text-align:left;margin-left:33.3pt;margin-top:6.7pt;width:71.1pt;height:50.25pt;z-index:251658280;mso-width-relative:margin;mso-height-relative:margin" coordsize="8023,5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">
                      <v:group id="_x0000_s1059" style="position:absolute;width:5086;height:5854" coordsize="5086,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">
                        <v:group id="Group 25" o:spid="_x0000_s1060" style="position:absolute;width:5086;height:5856" coordsize="5086,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">
                          <v:shape id="Isosceles Triangle 22" o:spid="_x0000_s1061" type="#_x0000_t5" style="position:absolute;top:1006;width:5086;height:348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" filled="f" strokecolor="black [3213]" strokeweight="1pt"/>
                          <v:line id="Straight Connector 23" o:spid="_x0000_s1062" style="position:absolute;flip:y;visibility:visible;mso-wrap-style:square" from="2585,0" to="258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" strokecolor="black [3213]" strokeweight="1pt">
                            <v:stroke joinstyle="miter"/>
                          </v:line>
                          <v:line id="Straight Connector 23" o:spid="_x0000_s1063" style="position:absolute;flip:x y;visibility:visible;mso-wrap-style:square" from="2558,4463" to="2562,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" strokecolor="black [3213]" strokeweight="1pt">
                            <v:stroke joinstyle="miter"/>
                          </v:line>
                        </v:group>
                        <v:shape id="Text Box 24" o:spid="_x0000_s1064" type="#_x0000_t202" style="position:absolute;left:1034;top:1224;width:3211;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" filled="f" stroked="f" strokeweight=".5pt">
                          <v:textbox>
                            <w:txbxContent>
                              <w:p w14:paraId="2E28FD46"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v:textbox>
                        </v:shape>
                      </v:group>
                      <v:shape id="Text Box 28" o:spid="_x0000_s1065" type="#_x0000_t202" style="position:absolute;left:2338;top:4000;width:568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" filled="f" stroked="f" strokeweight=".5pt">
                        <v:textbox>
                          <w:txbxContent>
                            <w:p w14:paraId="2CE96EF3" w14:textId="77777777" w:rsidR="00AC10CA" w:rsidRPr="005F7F4B" w:rsidRDefault="00AC10CA" w:rsidP="00AC10CA">
                              <w:pPr>
                                <w:rPr>
                                  <w:rFonts w:ascii="Times New Roman" w:hAnsi="Times New Roman" w:cs="Times New Roman"/>
                                  <w:sz w:val="14"/>
                                  <w:szCs w:val="14"/>
                                  <w:lang w:val="en-US"/>
                                </w:rPr>
                              </w:pPr>
                              <w:r w:rsidRPr="005F7F4B">
                                <w:rPr>
                                  <w:rFonts w:ascii="Times New Roman" w:hAnsi="Times New Roman" w:cs="Times New Roman"/>
                                  <w:sz w:val="14"/>
                                  <w:szCs w:val="14"/>
                                  <w:lang w:val="en-US"/>
                                </w:rPr>
                                <w:t>disjoint</w:t>
                              </w:r>
                            </w:p>
                          </w:txbxContent>
                        </v:textbox>
                      </v:shape>
                      <w10:wrap type="square"/>
                    </v:group>
                  </w:pict>
                </mc:Fallback>
              </mc:AlternateContent>
            </w:r>
          </w:p>
        </w:tc>
        <w:tc>
          <w:tcPr>
            <w:tcW w:w="2712" w:type="dxa"/>
          </w:tcPr>
          <w:p w14:paraId="34883FEB" w14:textId="77777777" w:rsidR="00AC10CA" w:rsidRPr="00324A75" w:rsidRDefault="00AC10CA" w:rsidP="001A3ABE">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Disjoint generalization</w:t>
            </w:r>
          </w:p>
        </w:tc>
      </w:tr>
    </w:tbl>
    <w:p w14:paraId="240830C9" w14:textId="77777777" w:rsidR="00AC10CA" w:rsidRPr="00324A75" w:rsidRDefault="00AC10CA" w:rsidP="004516CF">
      <w:pPr>
        <w:jc w:val="center"/>
        <w:rPr>
          <w:rFonts w:ascii="Times New Roman" w:hAnsi="Times New Roman" w:cs="Times New Roman"/>
        </w:rPr>
      </w:pPr>
    </w:p>
    <w:p w14:paraId="49ED8310" w14:textId="05223D25" w:rsidR="004516CF" w:rsidRPr="00324A75" w:rsidRDefault="00971070" w:rsidP="004516CF">
      <w:pPr>
        <w:jc w:val="center"/>
        <w:rPr>
          <w:rFonts w:ascii="Times New Roman" w:hAnsi="Times New Roman" w:cs="Times New Roman"/>
        </w:rPr>
      </w:pPr>
      <w:r w:rsidRPr="00324A75">
        <w:rPr>
          <w:noProof/>
        </w:rPr>
        <mc:AlternateContent>
          <mc:Choice Requires="wpg">
            <w:drawing>
              <wp:inline distT="0" distB="0" distL="0" distR="0" wp14:anchorId="0D906A2B" wp14:editId="24B5BEE4">
                <wp:extent cx="5731510" cy="19685"/>
                <wp:effectExtent l="0" t="0" r="21590" b="18415"/>
                <wp:docPr id="1946224186" name="Group 194622418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13465163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5433962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300291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5630035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49424273"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4837330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50406762"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8126086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9940195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096E255" id="Group 194622418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7E77C412" w14:textId="1B75A407" w:rsidR="00976C5F" w:rsidRPr="00977224" w:rsidRDefault="00977224" w:rsidP="00977224">
      <w:pPr>
        <w:pStyle w:val="ListParagraph"/>
        <w:ind w:left="0"/>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4.1.2. </w:t>
      </w:r>
      <w:r w:rsidR="009328CC">
        <w:rPr>
          <w:rFonts w:ascii="Times New Roman" w:hAnsi="Times New Roman" w:cs="Times New Roman"/>
          <w:b/>
          <w:bCs/>
          <w:sz w:val="32"/>
          <w:szCs w:val="32"/>
          <w:lang w:val="en-US"/>
        </w:rPr>
        <w:t>Entity Sets</w:t>
      </w:r>
      <w:r w:rsidRPr="00971070">
        <w:rPr>
          <w:rFonts w:ascii="Times New Roman" w:hAnsi="Times New Roman" w:cs="Times New Roman"/>
          <w:b/>
          <w:bCs/>
          <w:sz w:val="32"/>
          <w:szCs w:val="32"/>
          <w:lang w:val="en-US"/>
        </w:rPr>
        <w:t>:</w:t>
      </w:r>
    </w:p>
    <w:p w14:paraId="21FAABC3" w14:textId="77777777" w:rsidR="004516CF" w:rsidRPr="00A6796F" w:rsidRDefault="004516CF"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Users</w:t>
      </w:r>
    </w:p>
    <w:p w14:paraId="127942E4" w14:textId="77777777" w:rsidR="004516CF" w:rsidRPr="00A6796F" w:rsidRDefault="004516CF"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Admin</w:t>
      </w:r>
    </w:p>
    <w:p w14:paraId="5C49E912" w14:textId="77777777" w:rsidR="004516CF" w:rsidRPr="00A6796F" w:rsidRDefault="004516CF"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Posts</w:t>
      </w:r>
    </w:p>
    <w:p w14:paraId="35D0B984" w14:textId="77777777" w:rsidR="004516CF" w:rsidRPr="00A6796F" w:rsidRDefault="004516CF"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Comments</w:t>
      </w:r>
    </w:p>
    <w:p w14:paraId="1A8F09F1" w14:textId="77777777" w:rsidR="00FC2362" w:rsidRPr="00A6796F" w:rsidRDefault="00FC2362"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Message</w:t>
      </w:r>
    </w:p>
    <w:p w14:paraId="65C4F7F7" w14:textId="77777777" w:rsidR="00FC2362" w:rsidRPr="00A6796F" w:rsidRDefault="00FC2362"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Anonymous message</w:t>
      </w:r>
    </w:p>
    <w:p w14:paraId="40B0851A" w14:textId="7E3DB1B2" w:rsidR="00A8342F" w:rsidRPr="00A6796F" w:rsidRDefault="00FC2362"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Students</w:t>
      </w:r>
      <w:r w:rsidR="00616362" w:rsidRPr="00A6796F">
        <w:rPr>
          <w:rFonts w:ascii="Times New Roman" w:hAnsi="Times New Roman" w:cs="Times New Roman"/>
          <w:sz w:val="24"/>
          <w:szCs w:val="24"/>
        </w:rPr>
        <w:t xml:space="preserve"> </w:t>
      </w:r>
    </w:p>
    <w:p w14:paraId="201F473C" w14:textId="568CF00A" w:rsidR="005F7859" w:rsidRPr="00A6796F" w:rsidRDefault="00BB5C4A"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Group</w:t>
      </w:r>
    </w:p>
    <w:p w14:paraId="23B9C93E" w14:textId="116EFA81" w:rsidR="00BB5C4A" w:rsidRPr="00A6796F" w:rsidRDefault="00BB5C4A"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Group</w:t>
      </w:r>
      <w:r w:rsidR="00561AF9" w:rsidRPr="00A6796F">
        <w:rPr>
          <w:rFonts w:ascii="Times New Roman" w:hAnsi="Times New Roman" w:cs="Times New Roman"/>
          <w:sz w:val="24"/>
          <w:szCs w:val="24"/>
        </w:rPr>
        <w:t xml:space="preserve"> </w:t>
      </w:r>
      <w:r w:rsidRPr="00A6796F">
        <w:rPr>
          <w:rFonts w:ascii="Times New Roman" w:hAnsi="Times New Roman" w:cs="Times New Roman"/>
          <w:sz w:val="24"/>
          <w:szCs w:val="24"/>
        </w:rPr>
        <w:t>message</w:t>
      </w:r>
    </w:p>
    <w:p w14:paraId="640FF5F6" w14:textId="07D8FB51" w:rsidR="00BB5C4A" w:rsidRPr="00A6796F" w:rsidRDefault="00BB5C4A"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Notifications</w:t>
      </w:r>
    </w:p>
    <w:p w14:paraId="66E82800" w14:textId="0AF29069" w:rsidR="00EB3E1D" w:rsidRPr="00A6796F" w:rsidRDefault="00EB3E1D"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Attachment</w:t>
      </w:r>
    </w:p>
    <w:p w14:paraId="6D40C6D8" w14:textId="464911F0" w:rsidR="00EB3E1D" w:rsidRPr="00A6796F" w:rsidRDefault="007935CF"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Sessions</w:t>
      </w:r>
    </w:p>
    <w:p w14:paraId="5C796C04" w14:textId="3D672217" w:rsidR="007935CF" w:rsidRPr="00A6796F" w:rsidRDefault="007935CF" w:rsidP="004516CF">
      <w:pPr>
        <w:pStyle w:val="ListParagraph"/>
        <w:numPr>
          <w:ilvl w:val="0"/>
          <w:numId w:val="27"/>
        </w:numPr>
        <w:rPr>
          <w:rFonts w:ascii="Times New Roman" w:hAnsi="Times New Roman" w:cs="Times New Roman"/>
          <w:sz w:val="24"/>
          <w:szCs w:val="24"/>
        </w:rPr>
      </w:pPr>
      <w:r w:rsidRPr="00A6796F">
        <w:rPr>
          <w:rFonts w:ascii="Times New Roman" w:hAnsi="Times New Roman" w:cs="Times New Roman"/>
          <w:sz w:val="24"/>
          <w:szCs w:val="24"/>
        </w:rPr>
        <w:t>Report</w:t>
      </w:r>
    </w:p>
    <w:p w14:paraId="7327076C" w14:textId="77777777" w:rsidR="007935CF" w:rsidRPr="00A6796F" w:rsidRDefault="007935CF" w:rsidP="007935CF">
      <w:pPr>
        <w:pStyle w:val="ListParagraph"/>
        <w:rPr>
          <w:rFonts w:ascii="Times New Roman" w:hAnsi="Times New Roman" w:cs="Times New Roman"/>
          <w:sz w:val="24"/>
          <w:szCs w:val="24"/>
        </w:rPr>
      </w:pPr>
    </w:p>
    <w:p w14:paraId="175EB2D3" w14:textId="6B68EE91" w:rsidR="00FC2362" w:rsidRPr="00324A75" w:rsidRDefault="00971070" w:rsidP="00FC2362">
      <w:pPr>
        <w:rPr>
          <w:rFonts w:ascii="Times New Roman" w:hAnsi="Times New Roman" w:cs="Times New Roman"/>
        </w:rPr>
      </w:pPr>
      <w:r w:rsidRPr="00324A75">
        <w:rPr>
          <w:noProof/>
        </w:rPr>
        <mc:AlternateContent>
          <mc:Choice Requires="wpg">
            <w:drawing>
              <wp:inline distT="0" distB="0" distL="0" distR="0" wp14:anchorId="3395244B" wp14:editId="05BDD993">
                <wp:extent cx="5731510" cy="19685"/>
                <wp:effectExtent l="0" t="0" r="21590" b="18415"/>
                <wp:docPr id="1840113129" name="Group 184011312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503710753"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7018756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3159333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1118606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0274022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9133865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7033141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5726782"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6132094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DECB958" id="Group 184011312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367139F3" w14:textId="77777777" w:rsidR="00C95964" w:rsidRPr="00A6796F" w:rsidRDefault="00FC2362" w:rsidP="00FC2362">
      <w:pPr>
        <w:pStyle w:val="ListParagraph"/>
        <w:numPr>
          <w:ilvl w:val="0"/>
          <w:numId w:val="28"/>
        </w:numPr>
        <w:rPr>
          <w:rFonts w:ascii="Times New Roman" w:hAnsi="Times New Roman" w:cs="Times New Roman"/>
          <w:b/>
          <w:bCs/>
          <w:sz w:val="32"/>
          <w:szCs w:val="32"/>
        </w:rPr>
      </w:pPr>
      <w:r w:rsidRPr="00A6796F">
        <w:rPr>
          <w:rFonts w:ascii="Times New Roman" w:hAnsi="Times New Roman" w:cs="Times New Roman"/>
          <w:b/>
          <w:bCs/>
          <w:sz w:val="32"/>
          <w:szCs w:val="32"/>
        </w:rPr>
        <w:t>User</w:t>
      </w:r>
      <w:r w:rsidR="00C95964" w:rsidRPr="00A6796F">
        <w:rPr>
          <w:rFonts w:ascii="Times New Roman" w:hAnsi="Times New Roman" w:cs="Times New Roman"/>
          <w:b/>
          <w:bCs/>
          <w:sz w:val="32"/>
          <w:szCs w:val="32"/>
        </w:rPr>
        <w:t>s</w:t>
      </w:r>
    </w:p>
    <w:p w14:paraId="3B789191" w14:textId="77777777" w:rsidR="00C95964" w:rsidRPr="00A6796F" w:rsidRDefault="00C95964" w:rsidP="00C95964">
      <w:pPr>
        <w:pStyle w:val="ListParagraph"/>
        <w:rPr>
          <w:rFonts w:ascii="Times New Roman" w:hAnsi="Times New Roman" w:cs="Times New Roman"/>
          <w:sz w:val="24"/>
          <w:szCs w:val="24"/>
        </w:rPr>
      </w:pPr>
      <w:r w:rsidRPr="00A6796F">
        <w:rPr>
          <w:rFonts w:ascii="Times New Roman" w:hAnsi="Times New Roman" w:cs="Times New Roman"/>
          <w:sz w:val="24"/>
          <w:szCs w:val="24"/>
        </w:rPr>
        <w:t>The entity represents the user (Student and faculty) of the application.</w:t>
      </w:r>
    </w:p>
    <w:p w14:paraId="7BA17F28" w14:textId="77777777" w:rsidR="00C95964" w:rsidRPr="00A6796F" w:rsidRDefault="00C95964" w:rsidP="00C95964">
      <w:pPr>
        <w:pStyle w:val="ListParagraph"/>
        <w:rPr>
          <w:rFonts w:ascii="Times New Roman" w:hAnsi="Times New Roman" w:cs="Times New Roman"/>
          <w:sz w:val="24"/>
          <w:szCs w:val="24"/>
        </w:rPr>
      </w:pPr>
    </w:p>
    <w:p w14:paraId="3E522D8B" w14:textId="77777777" w:rsidR="00C95964" w:rsidRPr="00A6796F" w:rsidRDefault="00C95964" w:rsidP="00C95964">
      <w:pPr>
        <w:pStyle w:val="ListParagraph"/>
        <w:rPr>
          <w:rFonts w:ascii="Times New Roman" w:hAnsi="Times New Roman" w:cs="Times New Roman"/>
          <w:sz w:val="24"/>
          <w:szCs w:val="24"/>
        </w:rPr>
      </w:pPr>
      <w:r w:rsidRPr="00A6796F">
        <w:rPr>
          <w:rFonts w:ascii="Times New Roman" w:hAnsi="Times New Roman" w:cs="Times New Roman"/>
          <w:sz w:val="24"/>
          <w:szCs w:val="24"/>
        </w:rPr>
        <w:t>Attributes:</w:t>
      </w:r>
    </w:p>
    <w:p w14:paraId="6F9C1644" w14:textId="77777777" w:rsidR="00B53768" w:rsidRPr="00A6796F" w:rsidRDefault="00B53768" w:rsidP="00C95964">
      <w:pPr>
        <w:pStyle w:val="ListParagraph"/>
        <w:rPr>
          <w:rFonts w:ascii="Times New Roman" w:hAnsi="Times New Roman" w:cs="Times New Roman"/>
          <w:sz w:val="24"/>
          <w:szCs w:val="24"/>
        </w:rPr>
      </w:pPr>
    </w:p>
    <w:p w14:paraId="4177767B" w14:textId="5B4C29DF" w:rsidR="00FC2362" w:rsidRPr="00A6796F" w:rsidRDefault="00B53768" w:rsidP="00B53768">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User_id</w:t>
      </w:r>
      <w:proofErr w:type="spellEnd"/>
      <w:r w:rsidR="00FC2362" w:rsidRPr="00A6796F">
        <w:rPr>
          <w:rFonts w:ascii="Times New Roman" w:hAnsi="Times New Roman" w:cs="Times New Roman"/>
          <w:sz w:val="24"/>
          <w:szCs w:val="24"/>
        </w:rPr>
        <w:t xml:space="preserve"> </w:t>
      </w:r>
      <w:r w:rsidR="004E2BFE" w:rsidRPr="00A6796F">
        <w:rPr>
          <w:rFonts w:ascii="Times New Roman" w:hAnsi="Times New Roman" w:cs="Times New Roman"/>
          <w:sz w:val="24"/>
          <w:szCs w:val="24"/>
        </w:rPr>
        <w:t>[INT, Primary key, Simple, Single-valued</w:t>
      </w:r>
      <w:r w:rsidR="00D301C7" w:rsidRPr="00A6796F">
        <w:rPr>
          <w:rFonts w:ascii="Times New Roman" w:hAnsi="Times New Roman" w:cs="Times New Roman"/>
          <w:sz w:val="24"/>
          <w:szCs w:val="24"/>
        </w:rPr>
        <w:t>, not-null]: Unique identifier for each user.</w:t>
      </w:r>
    </w:p>
    <w:p w14:paraId="35D31FA5" w14:textId="77777777" w:rsidR="00F21E2F" w:rsidRPr="00A6796F" w:rsidRDefault="00723DC0" w:rsidP="00B53768">
      <w:pPr>
        <w:pStyle w:val="ListParagraph"/>
        <w:numPr>
          <w:ilvl w:val="0"/>
          <w:numId w:val="11"/>
        </w:numPr>
        <w:rPr>
          <w:rFonts w:ascii="Times New Roman" w:hAnsi="Times New Roman" w:cs="Times New Roman"/>
          <w:sz w:val="24"/>
          <w:szCs w:val="24"/>
        </w:rPr>
      </w:pPr>
      <w:r w:rsidRPr="00A6796F">
        <w:rPr>
          <w:rFonts w:ascii="Times New Roman" w:hAnsi="Times New Roman" w:cs="Times New Roman"/>
          <w:b/>
          <w:bCs/>
          <w:sz w:val="24"/>
          <w:szCs w:val="24"/>
        </w:rPr>
        <w:t xml:space="preserve">Email </w:t>
      </w:r>
      <w:r w:rsidRPr="00A6796F">
        <w:rPr>
          <w:rFonts w:ascii="Times New Roman" w:hAnsi="Times New Roman" w:cs="Times New Roman"/>
          <w:sz w:val="24"/>
          <w:szCs w:val="24"/>
        </w:rPr>
        <w:t>[VARCHAR, UNIQUE, not-null,</w:t>
      </w:r>
      <w:r w:rsidR="00983609" w:rsidRPr="00A6796F">
        <w:rPr>
          <w:rFonts w:ascii="Times New Roman" w:hAnsi="Times New Roman" w:cs="Times New Roman"/>
          <w:sz w:val="24"/>
          <w:szCs w:val="24"/>
        </w:rPr>
        <w:t xml:space="preserve"> </w:t>
      </w:r>
      <w:r w:rsidRPr="00A6796F">
        <w:rPr>
          <w:rFonts w:ascii="Times New Roman" w:hAnsi="Times New Roman" w:cs="Times New Roman"/>
          <w:sz w:val="24"/>
          <w:szCs w:val="24"/>
        </w:rPr>
        <w:t>simple,</w:t>
      </w:r>
      <w:r w:rsidR="00983609" w:rsidRPr="00A6796F">
        <w:rPr>
          <w:rFonts w:ascii="Times New Roman" w:hAnsi="Times New Roman" w:cs="Times New Roman"/>
          <w:sz w:val="24"/>
          <w:szCs w:val="24"/>
        </w:rPr>
        <w:t xml:space="preserve"> single-valued</w:t>
      </w:r>
      <w:r w:rsidR="00F21E2F" w:rsidRPr="00A6796F">
        <w:rPr>
          <w:rFonts w:ascii="Times New Roman" w:hAnsi="Times New Roman" w:cs="Times New Roman"/>
          <w:sz w:val="24"/>
          <w:szCs w:val="24"/>
        </w:rPr>
        <w:t>]: email address of the user.</w:t>
      </w:r>
    </w:p>
    <w:p w14:paraId="37C8CB3B" w14:textId="2D29602A" w:rsidR="00B125EA" w:rsidRPr="00A6796F" w:rsidRDefault="00D7420C" w:rsidP="00B53768">
      <w:pPr>
        <w:pStyle w:val="ListParagraph"/>
        <w:numPr>
          <w:ilvl w:val="0"/>
          <w:numId w:val="11"/>
        </w:numPr>
        <w:rPr>
          <w:rFonts w:ascii="Times New Roman" w:hAnsi="Times New Roman" w:cs="Times New Roman"/>
          <w:sz w:val="24"/>
          <w:szCs w:val="24"/>
        </w:rPr>
      </w:pPr>
      <w:r w:rsidRPr="00A6796F">
        <w:rPr>
          <w:rFonts w:ascii="Times New Roman" w:hAnsi="Times New Roman" w:cs="Times New Roman"/>
          <w:b/>
          <w:bCs/>
          <w:sz w:val="24"/>
          <w:szCs w:val="24"/>
        </w:rPr>
        <w:t>P</w:t>
      </w:r>
      <w:r w:rsidR="00F21E2F" w:rsidRPr="00A6796F">
        <w:rPr>
          <w:rFonts w:ascii="Times New Roman" w:hAnsi="Times New Roman" w:cs="Times New Roman"/>
          <w:b/>
          <w:bCs/>
          <w:sz w:val="24"/>
          <w:szCs w:val="24"/>
        </w:rPr>
        <w:t>assword</w:t>
      </w:r>
      <w:r w:rsidR="00B125EA" w:rsidRPr="00A6796F">
        <w:rPr>
          <w:rFonts w:ascii="Times New Roman" w:hAnsi="Times New Roman" w:cs="Times New Roman"/>
          <w:sz w:val="24"/>
          <w:szCs w:val="24"/>
        </w:rPr>
        <w:t xml:space="preserve"> </w:t>
      </w:r>
      <w:r w:rsidRPr="00A6796F">
        <w:rPr>
          <w:rFonts w:ascii="Times New Roman" w:hAnsi="Times New Roman" w:cs="Times New Roman"/>
          <w:sz w:val="24"/>
          <w:szCs w:val="24"/>
        </w:rPr>
        <w:t>[VARCHAR, Simple, Single-valued]:</w:t>
      </w:r>
      <w:r w:rsidR="00B125EA" w:rsidRPr="00A6796F">
        <w:rPr>
          <w:rFonts w:ascii="Times New Roman" w:hAnsi="Times New Roman" w:cs="Times New Roman"/>
          <w:sz w:val="24"/>
          <w:szCs w:val="24"/>
        </w:rPr>
        <w:t xml:space="preserve"> hashed password for user authentication.</w:t>
      </w:r>
    </w:p>
    <w:p w14:paraId="145CDCF9" w14:textId="2CD8D214" w:rsidR="00D301C7" w:rsidRPr="00A6796F" w:rsidRDefault="00F21E2F" w:rsidP="00B53768">
      <w:pPr>
        <w:pStyle w:val="ListParagraph"/>
        <w:numPr>
          <w:ilvl w:val="0"/>
          <w:numId w:val="11"/>
        </w:numPr>
        <w:rPr>
          <w:rFonts w:ascii="Times New Roman" w:hAnsi="Times New Roman" w:cs="Times New Roman"/>
          <w:sz w:val="24"/>
          <w:szCs w:val="24"/>
        </w:rPr>
      </w:pPr>
      <w:r w:rsidRPr="00A6796F">
        <w:rPr>
          <w:rFonts w:ascii="Times New Roman" w:hAnsi="Times New Roman" w:cs="Times New Roman"/>
          <w:sz w:val="24"/>
          <w:szCs w:val="24"/>
        </w:rPr>
        <w:t xml:space="preserve"> </w:t>
      </w:r>
      <w:proofErr w:type="spellStart"/>
      <w:r w:rsidR="009E5573" w:rsidRPr="00A6796F">
        <w:rPr>
          <w:rFonts w:ascii="Times New Roman" w:hAnsi="Times New Roman" w:cs="Times New Roman"/>
          <w:b/>
          <w:bCs/>
          <w:sz w:val="24"/>
          <w:szCs w:val="24"/>
        </w:rPr>
        <w:t>Profile_</w:t>
      </w:r>
      <w:proofErr w:type="gramStart"/>
      <w:r w:rsidR="009E5573" w:rsidRPr="00A6796F">
        <w:rPr>
          <w:rFonts w:ascii="Times New Roman" w:hAnsi="Times New Roman" w:cs="Times New Roman"/>
          <w:b/>
          <w:bCs/>
          <w:sz w:val="24"/>
          <w:szCs w:val="24"/>
        </w:rPr>
        <w:t>picture</w:t>
      </w:r>
      <w:proofErr w:type="spellEnd"/>
      <w:r w:rsidR="009E5573" w:rsidRPr="00A6796F">
        <w:rPr>
          <w:rFonts w:ascii="Times New Roman" w:hAnsi="Times New Roman" w:cs="Times New Roman"/>
          <w:b/>
          <w:bCs/>
          <w:sz w:val="24"/>
          <w:szCs w:val="24"/>
        </w:rPr>
        <w:t>[</w:t>
      </w:r>
      <w:proofErr w:type="gramEnd"/>
      <w:r w:rsidR="009E5573" w:rsidRPr="00A6796F">
        <w:rPr>
          <w:rFonts w:ascii="Times New Roman" w:hAnsi="Times New Roman" w:cs="Times New Roman"/>
          <w:sz w:val="24"/>
          <w:szCs w:val="24"/>
        </w:rPr>
        <w:t>VARCHAR, Simple, Single-valued</w:t>
      </w:r>
      <w:r w:rsidR="00EB5382" w:rsidRPr="00A6796F">
        <w:rPr>
          <w:rFonts w:ascii="Times New Roman" w:hAnsi="Times New Roman" w:cs="Times New Roman"/>
          <w:sz w:val="24"/>
          <w:szCs w:val="24"/>
        </w:rPr>
        <w:t>, null</w:t>
      </w:r>
      <w:r w:rsidR="005E400A" w:rsidRPr="00A6796F">
        <w:rPr>
          <w:rFonts w:ascii="Times New Roman" w:hAnsi="Times New Roman" w:cs="Times New Roman"/>
          <w:sz w:val="24"/>
          <w:szCs w:val="24"/>
        </w:rPr>
        <w:t xml:space="preserve">]: URL </w:t>
      </w:r>
      <w:r w:rsidR="006C6BB7" w:rsidRPr="00A6796F">
        <w:rPr>
          <w:rFonts w:ascii="Times New Roman" w:hAnsi="Times New Roman" w:cs="Times New Roman"/>
          <w:sz w:val="24"/>
          <w:szCs w:val="24"/>
        </w:rPr>
        <w:t xml:space="preserve">of the users </w:t>
      </w:r>
      <w:r w:rsidR="00960E36" w:rsidRPr="00A6796F">
        <w:rPr>
          <w:rFonts w:ascii="Times New Roman" w:hAnsi="Times New Roman" w:cs="Times New Roman"/>
          <w:sz w:val="24"/>
          <w:szCs w:val="24"/>
        </w:rPr>
        <w:t>profile</w:t>
      </w:r>
      <w:r w:rsidR="006C6BB7" w:rsidRPr="00A6796F">
        <w:rPr>
          <w:rFonts w:ascii="Times New Roman" w:hAnsi="Times New Roman" w:cs="Times New Roman"/>
          <w:sz w:val="24"/>
          <w:szCs w:val="24"/>
        </w:rPr>
        <w:t xml:space="preserve"> picture.</w:t>
      </w:r>
    </w:p>
    <w:p w14:paraId="11B757DE" w14:textId="71A17D2D" w:rsidR="006C6BB7" w:rsidRPr="00A6796F" w:rsidRDefault="00F06DE1" w:rsidP="00B53768">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B</w:t>
      </w:r>
      <w:r w:rsidR="00960E36" w:rsidRPr="00A6796F">
        <w:rPr>
          <w:rFonts w:ascii="Times New Roman" w:hAnsi="Times New Roman" w:cs="Times New Roman"/>
          <w:b/>
          <w:bCs/>
          <w:sz w:val="24"/>
          <w:szCs w:val="24"/>
        </w:rPr>
        <w:t>ack</w:t>
      </w:r>
      <w:r w:rsidRPr="00A6796F">
        <w:rPr>
          <w:rFonts w:ascii="Times New Roman" w:hAnsi="Times New Roman" w:cs="Times New Roman"/>
          <w:b/>
          <w:bCs/>
          <w:sz w:val="24"/>
          <w:szCs w:val="24"/>
        </w:rPr>
        <w:t>ground_picture</w:t>
      </w:r>
      <w:proofErr w:type="spellEnd"/>
      <w:r w:rsidRPr="00A6796F">
        <w:rPr>
          <w:rFonts w:ascii="Times New Roman" w:hAnsi="Times New Roman" w:cs="Times New Roman"/>
          <w:sz w:val="24"/>
          <w:szCs w:val="24"/>
        </w:rPr>
        <w:t xml:space="preserve"> [VARCHAR, Simple, Single-valued,</w:t>
      </w:r>
      <w:r w:rsidR="008934DF" w:rsidRPr="00A6796F">
        <w:rPr>
          <w:rFonts w:ascii="Times New Roman" w:hAnsi="Times New Roman" w:cs="Times New Roman"/>
          <w:sz w:val="24"/>
          <w:szCs w:val="24"/>
        </w:rPr>
        <w:t xml:space="preserve"> null]:URL of the user background picture.</w:t>
      </w:r>
    </w:p>
    <w:p w14:paraId="2FB48C7A" w14:textId="2CA92FF4" w:rsidR="008934DF" w:rsidRPr="00A6796F" w:rsidRDefault="003200B3" w:rsidP="00B53768">
      <w:pPr>
        <w:pStyle w:val="ListParagraph"/>
        <w:numPr>
          <w:ilvl w:val="0"/>
          <w:numId w:val="11"/>
        </w:numPr>
        <w:rPr>
          <w:rFonts w:ascii="Times New Roman" w:hAnsi="Times New Roman" w:cs="Times New Roman"/>
          <w:sz w:val="24"/>
          <w:szCs w:val="24"/>
        </w:rPr>
      </w:pPr>
      <w:r w:rsidRPr="00A6796F">
        <w:rPr>
          <w:rFonts w:ascii="Times New Roman" w:hAnsi="Times New Roman" w:cs="Times New Roman"/>
          <w:b/>
          <w:bCs/>
          <w:sz w:val="24"/>
          <w:szCs w:val="24"/>
        </w:rPr>
        <w:t>Bio</w:t>
      </w:r>
      <w:r w:rsidRPr="00A6796F">
        <w:rPr>
          <w:rFonts w:ascii="Times New Roman" w:hAnsi="Times New Roman" w:cs="Times New Roman"/>
          <w:sz w:val="24"/>
          <w:szCs w:val="24"/>
        </w:rPr>
        <w:t xml:space="preserve"> [TEXT, Simple, Single-valued, null]: A short </w:t>
      </w:r>
      <w:r w:rsidR="007F0271" w:rsidRPr="00A6796F">
        <w:rPr>
          <w:rFonts w:ascii="Times New Roman" w:hAnsi="Times New Roman" w:cs="Times New Roman"/>
          <w:sz w:val="24"/>
          <w:szCs w:val="24"/>
        </w:rPr>
        <w:t>biography of the user.</w:t>
      </w:r>
    </w:p>
    <w:p w14:paraId="5B9245EE" w14:textId="4E9475E9" w:rsidR="007F0271" w:rsidRPr="00A6796F" w:rsidRDefault="00644128" w:rsidP="00B53768">
      <w:pPr>
        <w:pStyle w:val="ListParagraph"/>
        <w:numPr>
          <w:ilvl w:val="0"/>
          <w:numId w:val="11"/>
        </w:numPr>
        <w:rPr>
          <w:rFonts w:ascii="Times New Roman" w:hAnsi="Times New Roman" w:cs="Times New Roman"/>
          <w:sz w:val="24"/>
          <w:szCs w:val="24"/>
        </w:rPr>
      </w:pPr>
      <w:r w:rsidRPr="00A6796F">
        <w:rPr>
          <w:rFonts w:ascii="Times New Roman" w:hAnsi="Times New Roman" w:cs="Times New Roman"/>
          <w:b/>
          <w:bCs/>
          <w:sz w:val="24"/>
          <w:szCs w:val="24"/>
        </w:rPr>
        <w:t>Course</w:t>
      </w:r>
      <w:r w:rsidRPr="00A6796F">
        <w:rPr>
          <w:rFonts w:ascii="Times New Roman" w:hAnsi="Times New Roman" w:cs="Times New Roman"/>
          <w:sz w:val="24"/>
          <w:szCs w:val="24"/>
        </w:rPr>
        <w:t xml:space="preserve"> [Varchar, Single-valued, simple, not-null]: </w:t>
      </w:r>
      <w:r w:rsidR="0096451E" w:rsidRPr="00A6796F">
        <w:rPr>
          <w:rFonts w:ascii="Times New Roman" w:hAnsi="Times New Roman" w:cs="Times New Roman"/>
          <w:sz w:val="24"/>
          <w:szCs w:val="24"/>
        </w:rPr>
        <w:t>course name what student pursuing or faculty is teaching.</w:t>
      </w:r>
    </w:p>
    <w:p w14:paraId="2D3A186C" w14:textId="32BD3A79" w:rsidR="0096451E" w:rsidRPr="00A6796F" w:rsidRDefault="008F1357" w:rsidP="00B53768">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[TIMESTAMP, single-valued, simple, not-null,</w:t>
      </w:r>
      <w:r w:rsidR="008E6EE7" w:rsidRPr="00A6796F">
        <w:rPr>
          <w:rFonts w:ascii="Times New Roman" w:hAnsi="Times New Roman" w:cs="Times New Roman"/>
          <w:sz w:val="24"/>
          <w:szCs w:val="24"/>
        </w:rPr>
        <w:t xml:space="preserve"> default value- current timestamp]:</w:t>
      </w:r>
      <w:r w:rsidR="00061AF6" w:rsidRPr="00A6796F">
        <w:rPr>
          <w:rFonts w:ascii="Times New Roman" w:hAnsi="Times New Roman" w:cs="Times New Roman"/>
          <w:sz w:val="24"/>
          <w:szCs w:val="24"/>
        </w:rPr>
        <w:t xml:space="preserve"> timestamp when user account was created.</w:t>
      </w:r>
    </w:p>
    <w:p w14:paraId="09A38F6C" w14:textId="34BEB0D5" w:rsidR="00061AF6" w:rsidRPr="00A6796F" w:rsidRDefault="003A60E5" w:rsidP="00B53768">
      <w:pPr>
        <w:pStyle w:val="ListParagraph"/>
        <w:numPr>
          <w:ilvl w:val="0"/>
          <w:numId w:val="11"/>
        </w:numPr>
        <w:rPr>
          <w:rFonts w:ascii="Times New Roman" w:hAnsi="Times New Roman" w:cs="Times New Roman"/>
          <w:sz w:val="24"/>
          <w:szCs w:val="24"/>
        </w:rPr>
      </w:pPr>
      <w:r w:rsidRPr="00A6796F">
        <w:rPr>
          <w:rFonts w:ascii="Times New Roman" w:hAnsi="Times New Roman" w:cs="Times New Roman"/>
          <w:b/>
          <w:bCs/>
          <w:sz w:val="24"/>
          <w:szCs w:val="24"/>
        </w:rPr>
        <w:t>U</w:t>
      </w:r>
      <w:r w:rsidR="00061AF6" w:rsidRPr="00A6796F">
        <w:rPr>
          <w:rFonts w:ascii="Times New Roman" w:hAnsi="Times New Roman" w:cs="Times New Roman"/>
          <w:b/>
          <w:bCs/>
          <w:sz w:val="24"/>
          <w:szCs w:val="24"/>
        </w:rPr>
        <w:t>sername</w:t>
      </w:r>
      <w:r w:rsidRPr="00A6796F">
        <w:rPr>
          <w:rFonts w:ascii="Times New Roman" w:hAnsi="Times New Roman" w:cs="Times New Roman"/>
          <w:sz w:val="24"/>
          <w:szCs w:val="24"/>
        </w:rPr>
        <w:t xml:space="preserve"> [Varchar, simple, single-valued, </w:t>
      </w:r>
      <w:r w:rsidR="00BB5C59" w:rsidRPr="00A6796F">
        <w:rPr>
          <w:rFonts w:ascii="Times New Roman" w:hAnsi="Times New Roman" w:cs="Times New Roman"/>
          <w:sz w:val="24"/>
          <w:szCs w:val="24"/>
        </w:rPr>
        <w:t>not-null]: full name of the user.</w:t>
      </w:r>
    </w:p>
    <w:p w14:paraId="2019C436" w14:textId="227EFD70" w:rsidR="00BB5C59" w:rsidRPr="00A6796F" w:rsidRDefault="00BB5C59" w:rsidP="00B53768">
      <w:pPr>
        <w:pStyle w:val="ListParagraph"/>
        <w:numPr>
          <w:ilvl w:val="0"/>
          <w:numId w:val="11"/>
        </w:numPr>
        <w:rPr>
          <w:rFonts w:ascii="Times New Roman" w:hAnsi="Times New Roman" w:cs="Times New Roman"/>
          <w:sz w:val="24"/>
          <w:szCs w:val="24"/>
        </w:rPr>
      </w:pPr>
      <w:r w:rsidRPr="00A6796F">
        <w:rPr>
          <w:rFonts w:ascii="Times New Roman" w:hAnsi="Times New Roman" w:cs="Times New Roman"/>
          <w:b/>
          <w:bCs/>
          <w:sz w:val="24"/>
          <w:szCs w:val="24"/>
        </w:rPr>
        <w:t>User_type</w:t>
      </w:r>
      <w:r w:rsidR="00662B55" w:rsidRPr="00A6796F">
        <w:rPr>
          <w:rFonts w:ascii="Times New Roman" w:hAnsi="Times New Roman" w:cs="Times New Roman"/>
          <w:sz w:val="24"/>
          <w:szCs w:val="24"/>
        </w:rPr>
        <w:t xml:space="preserve"> [</w:t>
      </w:r>
      <w:r w:rsidR="009057A6" w:rsidRPr="00A6796F">
        <w:rPr>
          <w:rFonts w:ascii="Times New Roman" w:hAnsi="Times New Roman" w:cs="Times New Roman"/>
          <w:sz w:val="24"/>
          <w:szCs w:val="24"/>
        </w:rPr>
        <w:t xml:space="preserve"> </w:t>
      </w:r>
      <w:proofErr w:type="spellStart"/>
      <w:proofErr w:type="gramStart"/>
      <w:r w:rsidR="00662B55" w:rsidRPr="00A6796F">
        <w:rPr>
          <w:rFonts w:ascii="Times New Roman" w:hAnsi="Times New Roman" w:cs="Times New Roman"/>
          <w:sz w:val="24"/>
          <w:szCs w:val="24"/>
        </w:rPr>
        <w:t>enum</w:t>
      </w:r>
      <w:proofErr w:type="spellEnd"/>
      <w:r w:rsidR="00662B55" w:rsidRPr="00A6796F">
        <w:rPr>
          <w:rFonts w:ascii="Times New Roman" w:hAnsi="Times New Roman" w:cs="Times New Roman"/>
          <w:sz w:val="24"/>
          <w:szCs w:val="24"/>
        </w:rPr>
        <w:t>(</w:t>
      </w:r>
      <w:proofErr w:type="gramEnd"/>
      <w:r w:rsidR="00662B55" w:rsidRPr="00A6796F">
        <w:rPr>
          <w:rFonts w:ascii="Times New Roman" w:hAnsi="Times New Roman" w:cs="Times New Roman"/>
          <w:sz w:val="24"/>
          <w:szCs w:val="24"/>
        </w:rPr>
        <w:t>‘faculty’,</w:t>
      </w:r>
      <w:r w:rsidR="009057A6" w:rsidRPr="00A6796F">
        <w:rPr>
          <w:rFonts w:ascii="Times New Roman" w:hAnsi="Times New Roman" w:cs="Times New Roman"/>
          <w:sz w:val="24"/>
          <w:szCs w:val="24"/>
        </w:rPr>
        <w:t xml:space="preserve"> </w:t>
      </w:r>
      <w:r w:rsidR="00662B55" w:rsidRPr="00A6796F">
        <w:rPr>
          <w:rFonts w:ascii="Times New Roman" w:hAnsi="Times New Roman" w:cs="Times New Roman"/>
          <w:sz w:val="24"/>
          <w:szCs w:val="24"/>
        </w:rPr>
        <w:t>’student’), simple,</w:t>
      </w:r>
      <w:r w:rsidR="009057A6" w:rsidRPr="00A6796F">
        <w:rPr>
          <w:rFonts w:ascii="Times New Roman" w:hAnsi="Times New Roman" w:cs="Times New Roman"/>
          <w:sz w:val="24"/>
          <w:szCs w:val="24"/>
        </w:rPr>
        <w:t xml:space="preserve"> single-valued, </w:t>
      </w:r>
      <w:r w:rsidR="00936173" w:rsidRPr="00A6796F">
        <w:rPr>
          <w:rFonts w:ascii="Times New Roman" w:hAnsi="Times New Roman" w:cs="Times New Roman"/>
          <w:sz w:val="24"/>
          <w:szCs w:val="24"/>
        </w:rPr>
        <w:t>not-null]: type of user.</w:t>
      </w:r>
    </w:p>
    <w:p w14:paraId="5327EB0F" w14:textId="77777777" w:rsidR="009F20DC" w:rsidRPr="00A6796F" w:rsidRDefault="00360E9B" w:rsidP="00B53768">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Account_status</w:t>
      </w:r>
      <w:proofErr w:type="spellEnd"/>
      <w:r w:rsidRPr="00A6796F">
        <w:rPr>
          <w:rFonts w:ascii="Times New Roman" w:hAnsi="Times New Roman" w:cs="Times New Roman"/>
          <w:sz w:val="24"/>
          <w:szCs w:val="24"/>
        </w:rPr>
        <w:t xml:space="preserve"> [</w:t>
      </w:r>
      <w:proofErr w:type="spellStart"/>
      <w:proofErr w:type="gramStart"/>
      <w:r w:rsidRPr="00A6796F">
        <w:rPr>
          <w:rFonts w:ascii="Times New Roman" w:hAnsi="Times New Roman" w:cs="Times New Roman"/>
          <w:sz w:val="24"/>
          <w:szCs w:val="24"/>
        </w:rPr>
        <w:t>enum</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‘active’, ‘</w:t>
      </w:r>
      <w:r w:rsidR="00F41ADA" w:rsidRPr="00A6796F">
        <w:rPr>
          <w:rFonts w:ascii="Times New Roman" w:hAnsi="Times New Roman" w:cs="Times New Roman"/>
          <w:sz w:val="24"/>
          <w:szCs w:val="24"/>
        </w:rPr>
        <w:t xml:space="preserve">deactivate’, ‘suspended’), single-valued, </w:t>
      </w:r>
      <w:r w:rsidR="001F0DD6" w:rsidRPr="00A6796F">
        <w:rPr>
          <w:rFonts w:ascii="Times New Roman" w:hAnsi="Times New Roman" w:cs="Times New Roman"/>
          <w:sz w:val="24"/>
          <w:szCs w:val="24"/>
        </w:rPr>
        <w:t xml:space="preserve">simple, not-null]: It represents </w:t>
      </w:r>
      <w:r w:rsidR="00075ECE" w:rsidRPr="00A6796F">
        <w:rPr>
          <w:rFonts w:ascii="Times New Roman" w:hAnsi="Times New Roman" w:cs="Times New Roman"/>
          <w:sz w:val="24"/>
          <w:szCs w:val="24"/>
        </w:rPr>
        <w:t xml:space="preserve">whether the account is suspended or active or </w:t>
      </w:r>
      <w:r w:rsidR="003E1039" w:rsidRPr="00A6796F">
        <w:rPr>
          <w:rFonts w:ascii="Times New Roman" w:hAnsi="Times New Roman" w:cs="Times New Roman"/>
          <w:sz w:val="24"/>
          <w:szCs w:val="24"/>
        </w:rPr>
        <w:t>deactivated</w:t>
      </w:r>
      <w:r w:rsidR="009F20DC" w:rsidRPr="00A6796F">
        <w:rPr>
          <w:rFonts w:ascii="Times New Roman" w:hAnsi="Times New Roman" w:cs="Times New Roman"/>
          <w:sz w:val="24"/>
          <w:szCs w:val="24"/>
        </w:rPr>
        <w:t>.</w:t>
      </w:r>
    </w:p>
    <w:p w14:paraId="7063BA45" w14:textId="72C88E44" w:rsidR="00936173" w:rsidRPr="00A6796F" w:rsidRDefault="00F829D6" w:rsidP="00B53768">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Online_status</w:t>
      </w:r>
      <w:proofErr w:type="spellEnd"/>
      <w:r w:rsidRPr="00A6796F">
        <w:rPr>
          <w:rFonts w:ascii="Times New Roman" w:hAnsi="Times New Roman" w:cs="Times New Roman"/>
          <w:sz w:val="24"/>
          <w:szCs w:val="24"/>
        </w:rPr>
        <w:t xml:space="preserve"> [Boolean</w:t>
      </w:r>
      <w:r w:rsidR="00053C40" w:rsidRPr="00A6796F">
        <w:rPr>
          <w:rFonts w:ascii="Times New Roman" w:hAnsi="Times New Roman" w:cs="Times New Roman"/>
          <w:sz w:val="24"/>
          <w:szCs w:val="24"/>
        </w:rPr>
        <w:t xml:space="preserve">, </w:t>
      </w:r>
      <w:r w:rsidR="007973A5" w:rsidRPr="00A6796F">
        <w:rPr>
          <w:rFonts w:ascii="Times New Roman" w:hAnsi="Times New Roman" w:cs="Times New Roman"/>
          <w:sz w:val="24"/>
          <w:szCs w:val="24"/>
        </w:rPr>
        <w:t xml:space="preserve">single, simple Default </w:t>
      </w:r>
      <w:r w:rsidR="007D6F20" w:rsidRPr="00A6796F">
        <w:rPr>
          <w:rFonts w:ascii="Times New Roman" w:hAnsi="Times New Roman" w:cs="Times New Roman"/>
          <w:sz w:val="24"/>
          <w:szCs w:val="24"/>
        </w:rPr>
        <w:t>False</w:t>
      </w:r>
      <w:r w:rsidR="00AC4FFE" w:rsidRPr="00A6796F">
        <w:rPr>
          <w:rFonts w:ascii="Times New Roman" w:hAnsi="Times New Roman" w:cs="Times New Roman"/>
          <w:sz w:val="24"/>
          <w:szCs w:val="24"/>
        </w:rPr>
        <w:t>]</w:t>
      </w:r>
      <w:r w:rsidR="00ED59A9" w:rsidRPr="00A6796F">
        <w:rPr>
          <w:rFonts w:ascii="Times New Roman" w:hAnsi="Times New Roman" w:cs="Times New Roman"/>
          <w:sz w:val="24"/>
          <w:szCs w:val="24"/>
        </w:rPr>
        <w:t xml:space="preserve"> It stores </w:t>
      </w:r>
      <w:r w:rsidR="00F43E86" w:rsidRPr="00A6796F">
        <w:rPr>
          <w:rFonts w:ascii="Times New Roman" w:hAnsi="Times New Roman" w:cs="Times New Roman"/>
          <w:sz w:val="24"/>
          <w:szCs w:val="24"/>
        </w:rPr>
        <w:t>the online status of the user.</w:t>
      </w:r>
    </w:p>
    <w:p w14:paraId="2516F339" w14:textId="77777777" w:rsidR="00EA336E" w:rsidRPr="00324A75" w:rsidRDefault="00EA336E" w:rsidP="002125FD">
      <w:pPr>
        <w:rPr>
          <w:rFonts w:ascii="Times New Roman" w:hAnsi="Times New Roman" w:cs="Times New Roman"/>
        </w:rPr>
      </w:pPr>
    </w:p>
    <w:p w14:paraId="5C1448E9" w14:textId="2B58C080" w:rsidR="002125FD" w:rsidRPr="00324A75" w:rsidRDefault="002125FD" w:rsidP="002125FD">
      <w:pPr>
        <w:rPr>
          <w:rFonts w:ascii="Times New Roman" w:hAnsi="Times New Roman" w:cs="Times New Roman"/>
        </w:rPr>
      </w:pPr>
      <w:r w:rsidRPr="00324A75">
        <w:rPr>
          <w:rFonts w:ascii="Times New Roman" w:hAnsi="Times New Roman" w:cs="Times New Roman"/>
          <w:noProof/>
        </w:rPr>
        <w:drawing>
          <wp:inline distT="0" distB="0" distL="0" distR="0" wp14:anchorId="39A15122" wp14:editId="53736B8D">
            <wp:extent cx="5548630" cy="3366920"/>
            <wp:effectExtent l="0" t="0" r="0" b="5080"/>
            <wp:docPr id="8038106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1597" cy="3374788"/>
                    </a:xfrm>
                    <a:prstGeom prst="rect">
                      <a:avLst/>
                    </a:prstGeom>
                    <a:noFill/>
                    <a:ln>
                      <a:noFill/>
                    </a:ln>
                  </pic:spPr>
                </pic:pic>
              </a:graphicData>
            </a:graphic>
          </wp:inline>
        </w:drawing>
      </w:r>
    </w:p>
    <w:p w14:paraId="02A56B17" w14:textId="5F50A322" w:rsidR="00F43E86" w:rsidRPr="00324A75" w:rsidRDefault="00971070" w:rsidP="00F43E86">
      <w:pPr>
        <w:rPr>
          <w:rFonts w:ascii="Times New Roman" w:hAnsi="Times New Roman" w:cs="Times New Roman"/>
        </w:rPr>
      </w:pPr>
      <w:r w:rsidRPr="00324A75">
        <w:rPr>
          <w:noProof/>
        </w:rPr>
        <mc:AlternateContent>
          <mc:Choice Requires="wpg">
            <w:drawing>
              <wp:inline distT="0" distB="0" distL="0" distR="0" wp14:anchorId="338F3B2D" wp14:editId="21C35EE5">
                <wp:extent cx="5731510" cy="19685"/>
                <wp:effectExtent l="0" t="0" r="21590" b="18415"/>
                <wp:docPr id="1469142933" name="Group 1469142933"/>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741632049"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4701167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0574695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4028452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9857865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8861512"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0321282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060248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0357074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06DE1C9" id="Group 1469142933"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7E331E88" w14:textId="049010D5" w:rsidR="00F43E86" w:rsidRPr="00A6796F" w:rsidRDefault="00480374" w:rsidP="00F43E86">
      <w:pPr>
        <w:pStyle w:val="ListParagraph"/>
        <w:numPr>
          <w:ilvl w:val="0"/>
          <w:numId w:val="28"/>
        </w:numPr>
        <w:rPr>
          <w:rFonts w:ascii="Times New Roman" w:hAnsi="Times New Roman" w:cs="Times New Roman"/>
          <w:b/>
          <w:bCs/>
          <w:sz w:val="24"/>
          <w:szCs w:val="24"/>
        </w:rPr>
      </w:pPr>
      <w:r w:rsidRPr="00A6796F">
        <w:rPr>
          <w:rFonts w:ascii="Times New Roman" w:hAnsi="Times New Roman" w:cs="Times New Roman"/>
          <w:b/>
          <w:bCs/>
          <w:sz w:val="24"/>
          <w:szCs w:val="24"/>
        </w:rPr>
        <w:t>Admin</w:t>
      </w:r>
    </w:p>
    <w:p w14:paraId="7884B318" w14:textId="600D3A83" w:rsidR="00480374" w:rsidRPr="00A6796F" w:rsidRDefault="00480374" w:rsidP="00480374">
      <w:pPr>
        <w:pStyle w:val="ListParagraph"/>
        <w:rPr>
          <w:rFonts w:ascii="Times New Roman" w:hAnsi="Times New Roman" w:cs="Times New Roman"/>
          <w:sz w:val="24"/>
          <w:szCs w:val="24"/>
        </w:rPr>
      </w:pPr>
      <w:r w:rsidRPr="00A6796F">
        <w:rPr>
          <w:rFonts w:ascii="Times New Roman" w:hAnsi="Times New Roman" w:cs="Times New Roman"/>
          <w:sz w:val="24"/>
          <w:szCs w:val="24"/>
        </w:rPr>
        <w:t>The entity represents the admin of the application</w:t>
      </w:r>
    </w:p>
    <w:p w14:paraId="6B4FEFED" w14:textId="77777777" w:rsidR="003C49C7" w:rsidRPr="00A6796F" w:rsidRDefault="003C49C7" w:rsidP="00480374">
      <w:pPr>
        <w:pStyle w:val="ListParagraph"/>
        <w:rPr>
          <w:rFonts w:ascii="Times New Roman" w:hAnsi="Times New Roman" w:cs="Times New Roman"/>
          <w:sz w:val="24"/>
          <w:szCs w:val="24"/>
        </w:rPr>
      </w:pPr>
    </w:p>
    <w:p w14:paraId="40D46CC7" w14:textId="4A51DCE3" w:rsidR="003C49C7" w:rsidRPr="00A6796F" w:rsidRDefault="003C49C7" w:rsidP="00480374">
      <w:pPr>
        <w:pStyle w:val="ListParagraph"/>
        <w:rPr>
          <w:rFonts w:ascii="Times New Roman" w:hAnsi="Times New Roman" w:cs="Times New Roman"/>
          <w:sz w:val="24"/>
          <w:szCs w:val="24"/>
        </w:rPr>
      </w:pPr>
      <w:r w:rsidRPr="00A6796F">
        <w:rPr>
          <w:rFonts w:ascii="Times New Roman" w:hAnsi="Times New Roman" w:cs="Times New Roman"/>
          <w:sz w:val="24"/>
          <w:szCs w:val="24"/>
        </w:rPr>
        <w:t>Attributes:</w:t>
      </w:r>
    </w:p>
    <w:p w14:paraId="5C8E71F9" w14:textId="77777777" w:rsidR="003C49C7" w:rsidRPr="00A6796F" w:rsidRDefault="003C49C7" w:rsidP="00480374">
      <w:pPr>
        <w:pStyle w:val="ListParagraph"/>
        <w:rPr>
          <w:rFonts w:ascii="Times New Roman" w:hAnsi="Times New Roman" w:cs="Times New Roman"/>
          <w:b/>
          <w:bCs/>
          <w:sz w:val="24"/>
          <w:szCs w:val="24"/>
        </w:rPr>
      </w:pPr>
    </w:p>
    <w:p w14:paraId="1CD07F8C" w14:textId="77777777" w:rsidR="00C76B00" w:rsidRPr="00A6796F" w:rsidRDefault="005B11BA" w:rsidP="003C49C7">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Admin_id</w:t>
      </w:r>
      <w:proofErr w:type="spellEnd"/>
      <w:r w:rsidRPr="00A6796F">
        <w:rPr>
          <w:rFonts w:ascii="Times New Roman" w:hAnsi="Times New Roman" w:cs="Times New Roman"/>
          <w:sz w:val="24"/>
          <w:szCs w:val="24"/>
        </w:rPr>
        <w:t xml:space="preserve"> [int, simple, single-valued, unique</w:t>
      </w:r>
      <w:r w:rsidR="004725B2" w:rsidRPr="00A6796F">
        <w:rPr>
          <w:rFonts w:ascii="Times New Roman" w:hAnsi="Times New Roman" w:cs="Times New Roman"/>
          <w:sz w:val="24"/>
          <w:szCs w:val="24"/>
        </w:rPr>
        <w:t>, not-null, primary key]:</w:t>
      </w:r>
      <w:r w:rsidR="00C76B00" w:rsidRPr="00A6796F">
        <w:rPr>
          <w:rFonts w:ascii="Times New Roman" w:hAnsi="Times New Roman" w:cs="Times New Roman"/>
          <w:sz w:val="24"/>
          <w:szCs w:val="24"/>
        </w:rPr>
        <w:t xml:space="preserve"> unique identifier for each admin.</w:t>
      </w:r>
    </w:p>
    <w:p w14:paraId="02C7647B" w14:textId="77777777" w:rsidR="0016514E" w:rsidRPr="00A6796F" w:rsidRDefault="00C76B00" w:rsidP="003C49C7">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Admin_email</w:t>
      </w:r>
      <w:proofErr w:type="spellEnd"/>
      <w:r w:rsidRPr="00A6796F">
        <w:rPr>
          <w:rFonts w:ascii="Times New Roman" w:hAnsi="Times New Roman" w:cs="Times New Roman"/>
          <w:sz w:val="24"/>
          <w:szCs w:val="24"/>
        </w:rPr>
        <w:t xml:space="preserve"> [</w:t>
      </w:r>
      <w:r w:rsidR="0016514E" w:rsidRPr="00A6796F">
        <w:rPr>
          <w:rFonts w:ascii="Times New Roman" w:hAnsi="Times New Roman" w:cs="Times New Roman"/>
          <w:sz w:val="24"/>
          <w:szCs w:val="24"/>
        </w:rPr>
        <w:t>varchar, simple, single-valued, unique, not-null]: email of the admin.</w:t>
      </w:r>
    </w:p>
    <w:p w14:paraId="7AA24B8F" w14:textId="77777777" w:rsidR="00833EE3" w:rsidRPr="00A6796F" w:rsidRDefault="00C25AC5" w:rsidP="003C49C7">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Admin_</w:t>
      </w:r>
      <w:proofErr w:type="gramStart"/>
      <w:r w:rsidRPr="00A6796F">
        <w:rPr>
          <w:rFonts w:ascii="Times New Roman" w:hAnsi="Times New Roman" w:cs="Times New Roman"/>
          <w:b/>
          <w:bCs/>
          <w:sz w:val="24"/>
          <w:szCs w:val="24"/>
        </w:rPr>
        <w:t>password</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varchar, single-valued,</w:t>
      </w:r>
      <w:r w:rsidR="00741D1D" w:rsidRPr="00A6796F">
        <w:rPr>
          <w:rFonts w:ascii="Times New Roman" w:hAnsi="Times New Roman" w:cs="Times New Roman"/>
          <w:sz w:val="24"/>
          <w:szCs w:val="24"/>
        </w:rPr>
        <w:t xml:space="preserve"> simple, not-null]: hashed password </w:t>
      </w:r>
      <w:r w:rsidR="00833EE3" w:rsidRPr="00A6796F">
        <w:rPr>
          <w:rFonts w:ascii="Times New Roman" w:hAnsi="Times New Roman" w:cs="Times New Roman"/>
          <w:sz w:val="24"/>
          <w:szCs w:val="24"/>
        </w:rPr>
        <w:t>of the admins account to login.</w:t>
      </w:r>
    </w:p>
    <w:p w14:paraId="3B367642" w14:textId="77777777" w:rsidR="005B4098" w:rsidRPr="00A6796F" w:rsidRDefault="00833EE3" w:rsidP="003C49C7">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Admin_phone</w:t>
      </w:r>
      <w:proofErr w:type="spellEnd"/>
      <w:r w:rsidRPr="00A6796F">
        <w:rPr>
          <w:rFonts w:ascii="Times New Roman" w:hAnsi="Times New Roman" w:cs="Times New Roman"/>
          <w:sz w:val="24"/>
          <w:szCs w:val="24"/>
        </w:rPr>
        <w:t xml:space="preserve"> [varchar</w:t>
      </w:r>
      <w:r w:rsidR="00DE07DD" w:rsidRPr="00A6796F">
        <w:rPr>
          <w:rFonts w:ascii="Times New Roman" w:hAnsi="Times New Roman" w:cs="Times New Roman"/>
          <w:sz w:val="24"/>
          <w:szCs w:val="24"/>
        </w:rPr>
        <w:t xml:space="preserve">, single-valued, simple, not-null]: phone no. </w:t>
      </w:r>
      <w:r w:rsidR="005B4098" w:rsidRPr="00A6796F">
        <w:rPr>
          <w:rFonts w:ascii="Times New Roman" w:hAnsi="Times New Roman" w:cs="Times New Roman"/>
          <w:sz w:val="24"/>
          <w:szCs w:val="24"/>
        </w:rPr>
        <w:t>of the admin.</w:t>
      </w:r>
    </w:p>
    <w:p w14:paraId="495E3102" w14:textId="77777777" w:rsidR="002125FD" w:rsidRPr="00A6796F" w:rsidRDefault="002125FD" w:rsidP="002125FD">
      <w:pPr>
        <w:pStyle w:val="ListParagraph"/>
        <w:rPr>
          <w:rFonts w:ascii="Times New Roman" w:hAnsi="Times New Roman" w:cs="Times New Roman"/>
          <w:sz w:val="24"/>
          <w:szCs w:val="24"/>
        </w:rPr>
      </w:pPr>
    </w:p>
    <w:p w14:paraId="77943F12" w14:textId="0E5F7DAF" w:rsidR="002125FD" w:rsidRPr="00A6796F" w:rsidRDefault="002125FD" w:rsidP="002125FD">
      <w:pPr>
        <w:pStyle w:val="ListParagrap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65E1E4E4" wp14:editId="7AA5841B">
            <wp:extent cx="2604366" cy="2256989"/>
            <wp:effectExtent l="0" t="0" r="5715" b="0"/>
            <wp:docPr id="18947798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794" cy="2278159"/>
                    </a:xfrm>
                    <a:prstGeom prst="rect">
                      <a:avLst/>
                    </a:prstGeom>
                    <a:noFill/>
                    <a:ln>
                      <a:noFill/>
                    </a:ln>
                  </pic:spPr>
                </pic:pic>
              </a:graphicData>
            </a:graphic>
          </wp:inline>
        </w:drawing>
      </w:r>
    </w:p>
    <w:p w14:paraId="03875352" w14:textId="5F1C3EF9" w:rsidR="005B4098" w:rsidRPr="00A6796F" w:rsidRDefault="00971070" w:rsidP="005B4098">
      <w:pPr>
        <w:rPr>
          <w:rFonts w:ascii="Times New Roman" w:hAnsi="Times New Roman" w:cs="Times New Roman"/>
          <w:b/>
          <w:bCs/>
          <w:sz w:val="24"/>
          <w:szCs w:val="24"/>
        </w:rPr>
      </w:pPr>
      <w:r w:rsidRPr="00324A75">
        <w:rPr>
          <w:noProof/>
        </w:rPr>
        <mc:AlternateContent>
          <mc:Choice Requires="wpg">
            <w:drawing>
              <wp:inline distT="0" distB="0" distL="0" distR="0" wp14:anchorId="59A8B0BF" wp14:editId="2E0A104E">
                <wp:extent cx="5731510" cy="19685"/>
                <wp:effectExtent l="0" t="0" r="21590" b="18415"/>
                <wp:docPr id="480094300" name="Group 48009430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72854160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0089789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2914623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195017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39273830"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62203199"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186543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0277494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25920726"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60A2D32" id="Group 48009430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&#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&#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5DE65DD4" w14:textId="77777777" w:rsidR="005B4098" w:rsidRPr="00A6796F" w:rsidRDefault="005B4098" w:rsidP="005B4098">
      <w:pPr>
        <w:pStyle w:val="ListParagraph"/>
        <w:numPr>
          <w:ilvl w:val="0"/>
          <w:numId w:val="28"/>
        </w:numPr>
        <w:rPr>
          <w:rFonts w:ascii="Times New Roman" w:hAnsi="Times New Roman" w:cs="Times New Roman"/>
          <w:b/>
          <w:bCs/>
          <w:sz w:val="24"/>
          <w:szCs w:val="24"/>
        </w:rPr>
      </w:pPr>
      <w:r w:rsidRPr="00A6796F">
        <w:rPr>
          <w:rFonts w:ascii="Times New Roman" w:hAnsi="Times New Roman" w:cs="Times New Roman"/>
          <w:b/>
          <w:bCs/>
          <w:sz w:val="24"/>
          <w:szCs w:val="24"/>
        </w:rPr>
        <w:t>Posts</w:t>
      </w:r>
    </w:p>
    <w:p w14:paraId="552982B3" w14:textId="77777777" w:rsidR="00294F23" w:rsidRPr="00A6796F" w:rsidRDefault="005B4098" w:rsidP="005B4098">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This entity represents </w:t>
      </w:r>
      <w:r w:rsidR="00294F23" w:rsidRPr="00A6796F">
        <w:rPr>
          <w:rFonts w:ascii="Times New Roman" w:hAnsi="Times New Roman" w:cs="Times New Roman"/>
          <w:sz w:val="24"/>
          <w:szCs w:val="24"/>
        </w:rPr>
        <w:t>the photos and blogs shared by users.</w:t>
      </w:r>
    </w:p>
    <w:p w14:paraId="5BBF2F2F" w14:textId="77777777" w:rsidR="00294F23" w:rsidRPr="00A6796F" w:rsidRDefault="00294F23" w:rsidP="005B4098">
      <w:pPr>
        <w:pStyle w:val="ListParagraph"/>
        <w:rPr>
          <w:rFonts w:ascii="Times New Roman" w:hAnsi="Times New Roman" w:cs="Times New Roman"/>
          <w:sz w:val="24"/>
          <w:szCs w:val="24"/>
        </w:rPr>
      </w:pPr>
    </w:p>
    <w:p w14:paraId="511C54EA" w14:textId="77777777" w:rsidR="00781843" w:rsidRPr="00A6796F" w:rsidRDefault="00294F23" w:rsidP="005B4098">
      <w:pPr>
        <w:pStyle w:val="ListParagraph"/>
        <w:rPr>
          <w:rFonts w:ascii="Times New Roman" w:hAnsi="Times New Roman" w:cs="Times New Roman"/>
          <w:sz w:val="24"/>
          <w:szCs w:val="24"/>
        </w:rPr>
      </w:pPr>
      <w:r w:rsidRPr="00A6796F">
        <w:rPr>
          <w:rFonts w:ascii="Times New Roman" w:hAnsi="Times New Roman" w:cs="Times New Roman"/>
          <w:sz w:val="24"/>
          <w:szCs w:val="24"/>
        </w:rPr>
        <w:t>Attribute</w:t>
      </w:r>
      <w:r w:rsidR="00781843" w:rsidRPr="00A6796F">
        <w:rPr>
          <w:rFonts w:ascii="Times New Roman" w:hAnsi="Times New Roman" w:cs="Times New Roman"/>
          <w:sz w:val="24"/>
          <w:szCs w:val="24"/>
        </w:rPr>
        <w:t>s:</w:t>
      </w:r>
    </w:p>
    <w:p w14:paraId="5CCFD54C" w14:textId="77777777" w:rsidR="00781843" w:rsidRPr="00A6796F" w:rsidRDefault="00781843" w:rsidP="005B4098">
      <w:pPr>
        <w:pStyle w:val="ListParagraph"/>
        <w:rPr>
          <w:rFonts w:ascii="Times New Roman" w:hAnsi="Times New Roman" w:cs="Times New Roman"/>
          <w:sz w:val="24"/>
          <w:szCs w:val="24"/>
        </w:rPr>
      </w:pPr>
    </w:p>
    <w:p w14:paraId="02A59E6E" w14:textId="77777777" w:rsidR="00DF5F40" w:rsidRPr="00A6796F" w:rsidRDefault="00781843" w:rsidP="00781843">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Post_id</w:t>
      </w:r>
      <w:proofErr w:type="spellEnd"/>
      <w:r w:rsidRPr="00A6796F">
        <w:rPr>
          <w:rFonts w:ascii="Times New Roman" w:hAnsi="Times New Roman" w:cs="Times New Roman"/>
          <w:sz w:val="24"/>
          <w:szCs w:val="24"/>
        </w:rPr>
        <w:t xml:space="preserve"> [int, primary key, auto-increment</w:t>
      </w:r>
      <w:r w:rsidR="00844777" w:rsidRPr="00A6796F">
        <w:rPr>
          <w:rFonts w:ascii="Times New Roman" w:hAnsi="Times New Roman" w:cs="Times New Roman"/>
          <w:sz w:val="24"/>
          <w:szCs w:val="24"/>
        </w:rPr>
        <w:t xml:space="preserve">, simple, single-valued, not-null]: </w:t>
      </w:r>
      <w:r w:rsidR="00DF5F40" w:rsidRPr="00A6796F">
        <w:rPr>
          <w:rFonts w:ascii="Times New Roman" w:hAnsi="Times New Roman" w:cs="Times New Roman"/>
          <w:sz w:val="24"/>
          <w:szCs w:val="24"/>
        </w:rPr>
        <w:t xml:space="preserve">unique identifier for each </w:t>
      </w:r>
      <w:proofErr w:type="gramStart"/>
      <w:r w:rsidR="00DF5F40" w:rsidRPr="00A6796F">
        <w:rPr>
          <w:rFonts w:ascii="Times New Roman" w:hAnsi="Times New Roman" w:cs="Times New Roman"/>
          <w:sz w:val="24"/>
          <w:szCs w:val="24"/>
        </w:rPr>
        <w:t>posts</w:t>
      </w:r>
      <w:proofErr w:type="gramEnd"/>
      <w:r w:rsidR="00DF5F40" w:rsidRPr="00A6796F">
        <w:rPr>
          <w:rFonts w:ascii="Times New Roman" w:hAnsi="Times New Roman" w:cs="Times New Roman"/>
          <w:sz w:val="24"/>
          <w:szCs w:val="24"/>
        </w:rPr>
        <w:t>.</w:t>
      </w:r>
    </w:p>
    <w:p w14:paraId="1F7CF55B" w14:textId="77777777" w:rsidR="00325790" w:rsidRPr="00A6796F" w:rsidRDefault="00DF5F40" w:rsidP="00781843">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Image_url</w:t>
      </w:r>
      <w:proofErr w:type="spellEnd"/>
      <w:r w:rsidRPr="00A6796F">
        <w:rPr>
          <w:rFonts w:ascii="Times New Roman" w:hAnsi="Times New Roman" w:cs="Times New Roman"/>
          <w:sz w:val="24"/>
          <w:szCs w:val="24"/>
        </w:rPr>
        <w:t xml:space="preserve"> [varchar,</w:t>
      </w:r>
      <w:r w:rsidR="00325790" w:rsidRPr="00A6796F">
        <w:rPr>
          <w:rFonts w:ascii="Times New Roman" w:hAnsi="Times New Roman" w:cs="Times New Roman"/>
          <w:sz w:val="24"/>
          <w:szCs w:val="24"/>
        </w:rPr>
        <w:t xml:space="preserve"> simple, single-valued, null]: URL of the image.</w:t>
      </w:r>
    </w:p>
    <w:p w14:paraId="310B45EB" w14:textId="77777777" w:rsidR="00D62DBD" w:rsidRPr="00A6796F" w:rsidRDefault="007400F0" w:rsidP="00781843">
      <w:pPr>
        <w:pStyle w:val="ListParagraph"/>
        <w:numPr>
          <w:ilvl w:val="0"/>
          <w:numId w:val="11"/>
        </w:numPr>
        <w:rPr>
          <w:rFonts w:ascii="Times New Roman" w:hAnsi="Times New Roman" w:cs="Times New Roman"/>
          <w:sz w:val="24"/>
          <w:szCs w:val="24"/>
        </w:rPr>
      </w:pPr>
      <w:proofErr w:type="gramStart"/>
      <w:r w:rsidRPr="00A6796F">
        <w:rPr>
          <w:rFonts w:ascii="Times New Roman" w:hAnsi="Times New Roman" w:cs="Times New Roman"/>
          <w:b/>
          <w:bCs/>
          <w:sz w:val="24"/>
          <w:szCs w:val="24"/>
        </w:rPr>
        <w:t>Description</w:t>
      </w:r>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int, simple, single-valued, </w:t>
      </w:r>
      <w:r w:rsidR="00D62DBD" w:rsidRPr="00A6796F">
        <w:rPr>
          <w:rFonts w:ascii="Times New Roman" w:hAnsi="Times New Roman" w:cs="Times New Roman"/>
          <w:sz w:val="24"/>
          <w:szCs w:val="24"/>
        </w:rPr>
        <w:t>null]: description provided by the user.</w:t>
      </w:r>
    </w:p>
    <w:p w14:paraId="3A157259" w14:textId="77777777" w:rsidR="00B47E1D" w:rsidRPr="00A6796F" w:rsidRDefault="00D62DBD" w:rsidP="00781843">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Created_</w:t>
      </w:r>
      <w:proofErr w:type="gramStart"/>
      <w:r w:rsidRPr="00A6796F">
        <w:rPr>
          <w:rFonts w:ascii="Times New Roman" w:hAnsi="Times New Roman" w:cs="Times New Roman"/>
          <w:b/>
          <w:bCs/>
          <w:sz w:val="24"/>
          <w:szCs w:val="24"/>
        </w:rPr>
        <w:t>at</w:t>
      </w:r>
      <w:proofErr w:type="spellEnd"/>
      <w:r w:rsidR="00846CE8" w:rsidRPr="00A6796F">
        <w:rPr>
          <w:rFonts w:ascii="Times New Roman" w:hAnsi="Times New Roman" w:cs="Times New Roman"/>
          <w:sz w:val="24"/>
          <w:szCs w:val="24"/>
        </w:rPr>
        <w:t>[</w:t>
      </w:r>
      <w:proofErr w:type="gramEnd"/>
      <w:r w:rsidR="00846CE8" w:rsidRPr="00A6796F">
        <w:rPr>
          <w:rFonts w:ascii="Times New Roman" w:hAnsi="Times New Roman" w:cs="Times New Roman"/>
          <w:sz w:val="24"/>
          <w:szCs w:val="24"/>
        </w:rPr>
        <w:t>timestamp, simple, single-valued, not-null</w:t>
      </w:r>
      <w:r w:rsidR="00B944BB" w:rsidRPr="00A6796F">
        <w:rPr>
          <w:rFonts w:ascii="Times New Roman" w:hAnsi="Times New Roman" w:cs="Times New Roman"/>
          <w:sz w:val="24"/>
          <w:szCs w:val="24"/>
        </w:rPr>
        <w:t xml:space="preserve"> default-value- current timestamp</w:t>
      </w:r>
      <w:r w:rsidR="00846CE8" w:rsidRPr="00A6796F">
        <w:rPr>
          <w:rFonts w:ascii="Times New Roman" w:hAnsi="Times New Roman" w:cs="Times New Roman"/>
          <w:sz w:val="24"/>
          <w:szCs w:val="24"/>
        </w:rPr>
        <w:t>]:</w:t>
      </w:r>
      <w:r w:rsidR="00B944BB" w:rsidRPr="00A6796F">
        <w:rPr>
          <w:rFonts w:ascii="Times New Roman" w:hAnsi="Times New Roman" w:cs="Times New Roman"/>
          <w:sz w:val="24"/>
          <w:szCs w:val="24"/>
        </w:rPr>
        <w:t>the timestamp when the post was created.</w:t>
      </w:r>
    </w:p>
    <w:p w14:paraId="61894A69" w14:textId="77777777" w:rsidR="00A6796F" w:rsidRPr="00A6796F" w:rsidRDefault="00A6796F" w:rsidP="00A6796F">
      <w:pPr>
        <w:pStyle w:val="ListParagraph"/>
        <w:rPr>
          <w:rFonts w:ascii="Times New Roman" w:hAnsi="Times New Roman" w:cs="Times New Roman"/>
          <w:sz w:val="24"/>
          <w:szCs w:val="24"/>
        </w:rPr>
      </w:pPr>
    </w:p>
    <w:p w14:paraId="76B7E35E" w14:textId="33C495EE" w:rsidR="00B47E1D" w:rsidRPr="00A6796F" w:rsidRDefault="008147AF" w:rsidP="00B47E1D">
      <w:pPr>
        <w:ind w:left="360"/>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47857D67" wp14:editId="6EECE15F">
            <wp:extent cx="3678382" cy="2205355"/>
            <wp:effectExtent l="0" t="0" r="0" b="4445"/>
            <wp:docPr id="1102276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3365" cy="2214338"/>
                    </a:xfrm>
                    <a:prstGeom prst="rect">
                      <a:avLst/>
                    </a:prstGeom>
                    <a:noFill/>
                    <a:ln>
                      <a:noFill/>
                    </a:ln>
                  </pic:spPr>
                </pic:pic>
              </a:graphicData>
            </a:graphic>
          </wp:inline>
        </w:drawing>
      </w:r>
    </w:p>
    <w:p w14:paraId="5E24B669" w14:textId="53204A24" w:rsidR="00A6796F" w:rsidRPr="00A6796F" w:rsidRDefault="00971070" w:rsidP="00B47E1D">
      <w:pPr>
        <w:ind w:left="360"/>
        <w:rPr>
          <w:rFonts w:ascii="Times New Roman" w:hAnsi="Times New Roman" w:cs="Times New Roman"/>
          <w:sz w:val="24"/>
          <w:szCs w:val="24"/>
        </w:rPr>
      </w:pPr>
      <w:r w:rsidRPr="00324A75">
        <w:rPr>
          <w:noProof/>
        </w:rPr>
        <mc:AlternateContent>
          <mc:Choice Requires="wpg">
            <w:drawing>
              <wp:inline distT="0" distB="0" distL="0" distR="0" wp14:anchorId="18C91DB3" wp14:editId="6A372E21">
                <wp:extent cx="5731510" cy="19685"/>
                <wp:effectExtent l="0" t="0" r="21590" b="18415"/>
                <wp:docPr id="823879387" name="Group 82387938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023400519"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2188098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6906376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0052535"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1247788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5882209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91407727"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34623510"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1609063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E684F17" id="Group 82387938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&#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&#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31238C8E" w14:textId="77777777" w:rsidR="00B47E1D" w:rsidRPr="00A6796F" w:rsidRDefault="00B47E1D" w:rsidP="00B47E1D">
      <w:pPr>
        <w:pStyle w:val="ListParagraph"/>
        <w:numPr>
          <w:ilvl w:val="0"/>
          <w:numId w:val="28"/>
        </w:numPr>
        <w:rPr>
          <w:rFonts w:ascii="Times New Roman" w:hAnsi="Times New Roman" w:cs="Times New Roman"/>
          <w:b/>
          <w:bCs/>
          <w:sz w:val="24"/>
          <w:szCs w:val="24"/>
        </w:rPr>
      </w:pPr>
      <w:r w:rsidRPr="00A6796F">
        <w:rPr>
          <w:rFonts w:ascii="Times New Roman" w:hAnsi="Times New Roman" w:cs="Times New Roman"/>
          <w:b/>
          <w:bCs/>
          <w:sz w:val="24"/>
          <w:szCs w:val="24"/>
        </w:rPr>
        <w:t>Comments</w:t>
      </w:r>
    </w:p>
    <w:p w14:paraId="782768F6" w14:textId="77777777" w:rsidR="00B75335" w:rsidRPr="00A6796F" w:rsidRDefault="00B47E1D" w:rsidP="00B47E1D">
      <w:pPr>
        <w:pStyle w:val="ListParagraph"/>
        <w:rPr>
          <w:rFonts w:ascii="Times New Roman" w:hAnsi="Times New Roman" w:cs="Times New Roman"/>
          <w:sz w:val="24"/>
          <w:szCs w:val="24"/>
        </w:rPr>
      </w:pPr>
      <w:r w:rsidRPr="00A6796F">
        <w:rPr>
          <w:rFonts w:ascii="Times New Roman" w:hAnsi="Times New Roman" w:cs="Times New Roman"/>
          <w:sz w:val="24"/>
          <w:szCs w:val="24"/>
        </w:rPr>
        <w:t>The entity represents the comments made on posts</w:t>
      </w:r>
      <w:r w:rsidR="00B75335" w:rsidRPr="00A6796F">
        <w:rPr>
          <w:rFonts w:ascii="Times New Roman" w:hAnsi="Times New Roman" w:cs="Times New Roman"/>
          <w:sz w:val="24"/>
          <w:szCs w:val="24"/>
        </w:rPr>
        <w:t>.</w:t>
      </w:r>
    </w:p>
    <w:p w14:paraId="68DDCE56" w14:textId="77777777" w:rsidR="00B75335" w:rsidRPr="00A6796F" w:rsidRDefault="00B75335" w:rsidP="00B47E1D">
      <w:pPr>
        <w:pStyle w:val="ListParagraph"/>
        <w:rPr>
          <w:rFonts w:ascii="Times New Roman" w:hAnsi="Times New Roman" w:cs="Times New Roman"/>
          <w:sz w:val="24"/>
          <w:szCs w:val="24"/>
        </w:rPr>
      </w:pPr>
    </w:p>
    <w:p w14:paraId="3DB6C46E" w14:textId="77777777" w:rsidR="00B75335" w:rsidRPr="00A6796F" w:rsidRDefault="00B75335" w:rsidP="00B47E1D">
      <w:pPr>
        <w:pStyle w:val="ListParagraph"/>
        <w:rPr>
          <w:rFonts w:ascii="Times New Roman" w:hAnsi="Times New Roman" w:cs="Times New Roman"/>
          <w:sz w:val="24"/>
          <w:szCs w:val="24"/>
        </w:rPr>
      </w:pPr>
      <w:r w:rsidRPr="00A6796F">
        <w:rPr>
          <w:rFonts w:ascii="Times New Roman" w:hAnsi="Times New Roman" w:cs="Times New Roman"/>
          <w:sz w:val="24"/>
          <w:szCs w:val="24"/>
        </w:rPr>
        <w:t>Attributes:</w:t>
      </w:r>
    </w:p>
    <w:p w14:paraId="6BD6AF79" w14:textId="77777777" w:rsidR="00B75335" w:rsidRPr="00A6796F" w:rsidRDefault="00B75335" w:rsidP="00B47E1D">
      <w:pPr>
        <w:pStyle w:val="ListParagraph"/>
        <w:rPr>
          <w:rFonts w:ascii="Times New Roman" w:hAnsi="Times New Roman" w:cs="Times New Roman"/>
          <w:sz w:val="24"/>
          <w:szCs w:val="24"/>
        </w:rPr>
      </w:pPr>
    </w:p>
    <w:p w14:paraId="3E9E480A" w14:textId="77777777" w:rsidR="004434A5" w:rsidRPr="00A6796F" w:rsidRDefault="00B75335" w:rsidP="00B75335">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Comment_</w:t>
      </w:r>
      <w:proofErr w:type="gramStart"/>
      <w:r w:rsidRPr="00A6796F">
        <w:rPr>
          <w:rFonts w:ascii="Times New Roman" w:hAnsi="Times New Roman" w:cs="Times New Roman"/>
          <w:b/>
          <w:bCs/>
          <w:sz w:val="24"/>
          <w:szCs w:val="24"/>
        </w:rPr>
        <w:t>id</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int, primary key, </w:t>
      </w:r>
      <w:r w:rsidR="00107A57" w:rsidRPr="00A6796F">
        <w:rPr>
          <w:rFonts w:ascii="Times New Roman" w:hAnsi="Times New Roman" w:cs="Times New Roman"/>
          <w:sz w:val="24"/>
          <w:szCs w:val="24"/>
        </w:rPr>
        <w:t xml:space="preserve">auto-increment, simple, single-valued, </w:t>
      </w:r>
      <w:r w:rsidR="004434A5" w:rsidRPr="00A6796F">
        <w:rPr>
          <w:rFonts w:ascii="Times New Roman" w:hAnsi="Times New Roman" w:cs="Times New Roman"/>
          <w:sz w:val="24"/>
          <w:szCs w:val="24"/>
        </w:rPr>
        <w:t>not-null]: unique identifier for each comments.</w:t>
      </w:r>
    </w:p>
    <w:p w14:paraId="0BD62C85" w14:textId="77777777" w:rsidR="006F76C2" w:rsidRPr="00A6796F" w:rsidRDefault="00643C70" w:rsidP="00B75335">
      <w:pPr>
        <w:pStyle w:val="ListParagraph"/>
        <w:numPr>
          <w:ilvl w:val="0"/>
          <w:numId w:val="11"/>
        </w:numPr>
        <w:rPr>
          <w:rFonts w:ascii="Times New Roman" w:hAnsi="Times New Roman" w:cs="Times New Roman"/>
          <w:sz w:val="24"/>
          <w:szCs w:val="24"/>
        </w:rPr>
      </w:pPr>
      <w:proofErr w:type="gramStart"/>
      <w:r w:rsidRPr="00A6796F">
        <w:rPr>
          <w:rFonts w:ascii="Times New Roman" w:hAnsi="Times New Roman" w:cs="Times New Roman"/>
          <w:b/>
          <w:bCs/>
          <w:sz w:val="24"/>
          <w:szCs w:val="24"/>
        </w:rPr>
        <w:t>C</w:t>
      </w:r>
      <w:r w:rsidR="000B72EB" w:rsidRPr="00A6796F">
        <w:rPr>
          <w:rFonts w:ascii="Times New Roman" w:hAnsi="Times New Roman" w:cs="Times New Roman"/>
          <w:b/>
          <w:bCs/>
          <w:sz w:val="24"/>
          <w:szCs w:val="24"/>
        </w:rPr>
        <w:t>ontent</w:t>
      </w:r>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text, simple, single-valued, not-null]: </w:t>
      </w:r>
      <w:r w:rsidR="006F76C2" w:rsidRPr="00A6796F">
        <w:rPr>
          <w:rFonts w:ascii="Times New Roman" w:hAnsi="Times New Roman" w:cs="Times New Roman"/>
          <w:sz w:val="24"/>
          <w:szCs w:val="24"/>
        </w:rPr>
        <w:t>The content of the comment.</w:t>
      </w:r>
    </w:p>
    <w:p w14:paraId="693B2149" w14:textId="1E234BA9" w:rsidR="00352D83" w:rsidRPr="00A6796F" w:rsidRDefault="006F76C2" w:rsidP="00B75335">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Created</w:t>
      </w:r>
      <w:r w:rsidR="00B7006B" w:rsidRPr="00A6796F">
        <w:rPr>
          <w:rFonts w:ascii="Times New Roman" w:hAnsi="Times New Roman" w:cs="Times New Roman"/>
          <w:b/>
          <w:bCs/>
          <w:sz w:val="24"/>
          <w:szCs w:val="24"/>
        </w:rPr>
        <w:t>_</w:t>
      </w:r>
      <w:proofErr w:type="gramStart"/>
      <w:r w:rsidR="00B7006B" w:rsidRPr="00A6796F">
        <w:rPr>
          <w:rFonts w:ascii="Times New Roman" w:hAnsi="Times New Roman" w:cs="Times New Roman"/>
          <w:b/>
          <w:bCs/>
          <w:sz w:val="24"/>
          <w:szCs w:val="24"/>
        </w:rPr>
        <w:t>at</w:t>
      </w:r>
      <w:proofErr w:type="spellEnd"/>
      <w:r w:rsidR="0011666F" w:rsidRPr="00A6796F">
        <w:rPr>
          <w:rFonts w:ascii="Times New Roman" w:hAnsi="Times New Roman" w:cs="Times New Roman"/>
          <w:sz w:val="24"/>
          <w:szCs w:val="24"/>
        </w:rPr>
        <w:t>[</w:t>
      </w:r>
      <w:proofErr w:type="gramEnd"/>
      <w:r w:rsidR="0011666F" w:rsidRPr="00A6796F">
        <w:rPr>
          <w:rFonts w:ascii="Times New Roman" w:hAnsi="Times New Roman" w:cs="Times New Roman"/>
          <w:sz w:val="24"/>
          <w:szCs w:val="24"/>
        </w:rPr>
        <w:t>timestamp, simple, single-valued,</w:t>
      </w:r>
      <w:r w:rsidR="002F3BDB" w:rsidRPr="00A6796F">
        <w:rPr>
          <w:rFonts w:ascii="Times New Roman" w:hAnsi="Times New Roman" w:cs="Times New Roman"/>
          <w:sz w:val="24"/>
          <w:szCs w:val="24"/>
        </w:rPr>
        <w:t xml:space="preserve"> not-null,</w:t>
      </w:r>
      <w:r w:rsidR="00287471" w:rsidRPr="00A6796F">
        <w:rPr>
          <w:rFonts w:ascii="Times New Roman" w:hAnsi="Times New Roman" w:cs="Times New Roman"/>
          <w:sz w:val="24"/>
          <w:szCs w:val="24"/>
        </w:rPr>
        <w:t xml:space="preserve"> default value</w:t>
      </w:r>
      <w:r w:rsidR="00573D61" w:rsidRPr="00A6796F">
        <w:rPr>
          <w:rFonts w:ascii="Times New Roman" w:hAnsi="Times New Roman" w:cs="Times New Roman"/>
          <w:sz w:val="24"/>
          <w:szCs w:val="24"/>
        </w:rPr>
        <w:t xml:space="preserve">- current timestamp]: the timestamp when the </w:t>
      </w:r>
      <w:r w:rsidR="00192AAC" w:rsidRPr="00A6796F">
        <w:rPr>
          <w:rFonts w:ascii="Times New Roman" w:hAnsi="Times New Roman" w:cs="Times New Roman"/>
          <w:sz w:val="24"/>
          <w:szCs w:val="24"/>
        </w:rPr>
        <w:t>comment was created.</w:t>
      </w:r>
    </w:p>
    <w:p w14:paraId="169E0968" w14:textId="77777777" w:rsidR="008147AF" w:rsidRPr="00A6796F" w:rsidRDefault="008147AF" w:rsidP="008147AF">
      <w:pPr>
        <w:pStyle w:val="ListParagraph"/>
        <w:rPr>
          <w:rFonts w:ascii="Times New Roman" w:hAnsi="Times New Roman" w:cs="Times New Roman"/>
          <w:sz w:val="24"/>
          <w:szCs w:val="24"/>
        </w:rPr>
      </w:pPr>
    </w:p>
    <w:p w14:paraId="5836F16A" w14:textId="66F780ED" w:rsidR="008147AF" w:rsidRPr="00A6796F" w:rsidRDefault="008147AF" w:rsidP="008147AF">
      <w:pPr>
        <w:pStyle w:val="ListParagrap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0849E030" wp14:editId="3CA31675">
            <wp:extent cx="3914140" cy="1343660"/>
            <wp:effectExtent l="0" t="0" r="0" b="8890"/>
            <wp:docPr id="19414136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140" cy="1343660"/>
                    </a:xfrm>
                    <a:prstGeom prst="rect">
                      <a:avLst/>
                    </a:prstGeom>
                    <a:noFill/>
                    <a:ln>
                      <a:noFill/>
                    </a:ln>
                  </pic:spPr>
                </pic:pic>
              </a:graphicData>
            </a:graphic>
          </wp:inline>
        </w:drawing>
      </w:r>
    </w:p>
    <w:p w14:paraId="1635493A" w14:textId="7628D342" w:rsidR="003C49C7" w:rsidRPr="00A6796F" w:rsidRDefault="003C49C7" w:rsidP="00B41DCE">
      <w:pPr>
        <w:ind w:left="360"/>
        <w:rPr>
          <w:rFonts w:ascii="Times New Roman" w:hAnsi="Times New Roman" w:cs="Times New Roman"/>
          <w:b/>
          <w:bCs/>
          <w:sz w:val="24"/>
          <w:szCs w:val="24"/>
        </w:rPr>
      </w:pPr>
    </w:p>
    <w:p w14:paraId="2501DF20" w14:textId="61F189C5" w:rsidR="00687CD9" w:rsidRPr="00A6796F" w:rsidRDefault="00971070" w:rsidP="00687CD9">
      <w:pPr>
        <w:ind w:left="360"/>
        <w:rPr>
          <w:rFonts w:ascii="Times New Roman" w:hAnsi="Times New Roman" w:cs="Times New Roman"/>
          <w:sz w:val="24"/>
          <w:szCs w:val="24"/>
        </w:rPr>
      </w:pPr>
      <w:r w:rsidRPr="00324A75">
        <w:rPr>
          <w:noProof/>
        </w:rPr>
        <mc:AlternateContent>
          <mc:Choice Requires="wpg">
            <w:drawing>
              <wp:inline distT="0" distB="0" distL="0" distR="0" wp14:anchorId="0A3F25FC" wp14:editId="68C9606F">
                <wp:extent cx="5731510" cy="19685"/>
                <wp:effectExtent l="0" t="0" r="21590" b="18415"/>
                <wp:docPr id="179937833" name="Group 179937833"/>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9343370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3890813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61002332"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99107735"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7857367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7282540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3444258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151247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97481572"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6CEB736" id="Group 179937833"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&#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6C4D354B" w14:textId="77777777" w:rsidR="00687CD9" w:rsidRPr="00A6796F" w:rsidRDefault="00687CD9" w:rsidP="00687CD9">
      <w:pPr>
        <w:pStyle w:val="ListParagraph"/>
        <w:numPr>
          <w:ilvl w:val="0"/>
          <w:numId w:val="28"/>
        </w:numPr>
        <w:rPr>
          <w:rFonts w:ascii="Times New Roman" w:hAnsi="Times New Roman" w:cs="Times New Roman"/>
          <w:b/>
          <w:bCs/>
          <w:sz w:val="24"/>
          <w:szCs w:val="24"/>
        </w:rPr>
      </w:pPr>
      <w:r w:rsidRPr="00A6796F">
        <w:rPr>
          <w:rFonts w:ascii="Times New Roman" w:hAnsi="Times New Roman" w:cs="Times New Roman"/>
          <w:b/>
          <w:bCs/>
          <w:sz w:val="24"/>
          <w:szCs w:val="24"/>
        </w:rPr>
        <w:t>Messages</w:t>
      </w:r>
    </w:p>
    <w:p w14:paraId="38CBD470" w14:textId="77777777" w:rsidR="00177A89" w:rsidRPr="00A6796F" w:rsidRDefault="00687CD9" w:rsidP="00687CD9">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The entity represents </w:t>
      </w:r>
      <w:r w:rsidR="00177A89" w:rsidRPr="00A6796F">
        <w:rPr>
          <w:rFonts w:ascii="Times New Roman" w:hAnsi="Times New Roman" w:cs="Times New Roman"/>
          <w:sz w:val="24"/>
          <w:szCs w:val="24"/>
        </w:rPr>
        <w:t>the private messages exchanged between users.</w:t>
      </w:r>
    </w:p>
    <w:p w14:paraId="194228F1" w14:textId="77777777" w:rsidR="00177A89" w:rsidRPr="00A6796F" w:rsidRDefault="00177A89" w:rsidP="00687CD9">
      <w:pPr>
        <w:pStyle w:val="ListParagraph"/>
        <w:rPr>
          <w:rFonts w:ascii="Times New Roman" w:hAnsi="Times New Roman" w:cs="Times New Roman"/>
          <w:sz w:val="24"/>
          <w:szCs w:val="24"/>
        </w:rPr>
      </w:pPr>
    </w:p>
    <w:p w14:paraId="07853A7D" w14:textId="77777777" w:rsidR="007B6537" w:rsidRPr="00A6796F" w:rsidRDefault="00177A89" w:rsidP="00687CD9">
      <w:pPr>
        <w:pStyle w:val="ListParagraph"/>
        <w:rPr>
          <w:rFonts w:ascii="Times New Roman" w:hAnsi="Times New Roman" w:cs="Times New Roman"/>
          <w:sz w:val="24"/>
          <w:szCs w:val="24"/>
        </w:rPr>
      </w:pPr>
      <w:r w:rsidRPr="00A6796F">
        <w:rPr>
          <w:rFonts w:ascii="Times New Roman" w:hAnsi="Times New Roman" w:cs="Times New Roman"/>
          <w:sz w:val="24"/>
          <w:szCs w:val="24"/>
        </w:rPr>
        <w:t>Attributes</w:t>
      </w:r>
      <w:r w:rsidR="007B6537" w:rsidRPr="00A6796F">
        <w:rPr>
          <w:rFonts w:ascii="Times New Roman" w:hAnsi="Times New Roman" w:cs="Times New Roman"/>
          <w:sz w:val="24"/>
          <w:szCs w:val="24"/>
        </w:rPr>
        <w:t>:</w:t>
      </w:r>
    </w:p>
    <w:p w14:paraId="2A5FEA5F" w14:textId="77777777" w:rsidR="007B6537" w:rsidRPr="00A6796F" w:rsidRDefault="007B6537" w:rsidP="00687CD9">
      <w:pPr>
        <w:pStyle w:val="ListParagraph"/>
        <w:rPr>
          <w:rFonts w:ascii="Times New Roman" w:hAnsi="Times New Roman" w:cs="Times New Roman"/>
          <w:sz w:val="24"/>
          <w:szCs w:val="24"/>
        </w:rPr>
      </w:pPr>
    </w:p>
    <w:p w14:paraId="7817E98E" w14:textId="72DE880A" w:rsidR="008C402C" w:rsidRPr="00A6796F" w:rsidRDefault="00A6796F" w:rsidP="008C402C">
      <w:pPr>
        <w:pStyle w:val="ListParagraph"/>
        <w:numPr>
          <w:ilvl w:val="0"/>
          <w:numId w:val="11"/>
        </w:numPr>
        <w:rPr>
          <w:rFonts w:ascii="Times New Roman" w:hAnsi="Times New Roman" w:cs="Times New Roman"/>
          <w:sz w:val="24"/>
          <w:szCs w:val="24"/>
        </w:rPr>
      </w:pPr>
      <w:r w:rsidRPr="00A6796F">
        <w:rPr>
          <w:rFonts w:ascii="Times New Roman" w:hAnsi="Times New Roman" w:cs="Times New Roman"/>
          <w:b/>
          <w:bCs/>
          <w:sz w:val="24"/>
          <w:szCs w:val="24"/>
        </w:rPr>
        <w:t>Message-</w:t>
      </w:r>
      <w:proofErr w:type="gramStart"/>
      <w:r w:rsidRPr="00A6796F">
        <w:rPr>
          <w:rFonts w:ascii="Times New Roman" w:hAnsi="Times New Roman" w:cs="Times New Roman"/>
          <w:b/>
          <w:bCs/>
          <w:sz w:val="24"/>
          <w:szCs w:val="24"/>
        </w:rPr>
        <w:t>i</w:t>
      </w:r>
      <w:r w:rsidR="007B6537" w:rsidRPr="00A6796F">
        <w:rPr>
          <w:rFonts w:ascii="Times New Roman" w:hAnsi="Times New Roman" w:cs="Times New Roman"/>
          <w:b/>
          <w:bCs/>
          <w:sz w:val="24"/>
          <w:szCs w:val="24"/>
        </w:rPr>
        <w:t>d</w:t>
      </w:r>
      <w:r w:rsidR="007B6537" w:rsidRPr="00A6796F">
        <w:rPr>
          <w:rFonts w:ascii="Times New Roman" w:hAnsi="Times New Roman" w:cs="Times New Roman"/>
          <w:sz w:val="24"/>
          <w:szCs w:val="24"/>
        </w:rPr>
        <w:t>[</w:t>
      </w:r>
      <w:proofErr w:type="gramEnd"/>
      <w:r w:rsidR="007B6537" w:rsidRPr="00A6796F">
        <w:rPr>
          <w:rFonts w:ascii="Times New Roman" w:hAnsi="Times New Roman" w:cs="Times New Roman"/>
          <w:sz w:val="24"/>
          <w:szCs w:val="24"/>
        </w:rPr>
        <w:t>Int, primary key, simple, single valued, not-null</w:t>
      </w:r>
      <w:r w:rsidR="00496AD3" w:rsidRPr="00A6796F">
        <w:rPr>
          <w:rFonts w:ascii="Times New Roman" w:hAnsi="Times New Roman" w:cs="Times New Roman"/>
          <w:sz w:val="24"/>
          <w:szCs w:val="24"/>
        </w:rPr>
        <w:t>]: unique identifier for each</w:t>
      </w:r>
      <w:r w:rsidR="008C402C" w:rsidRPr="00A6796F">
        <w:rPr>
          <w:rFonts w:ascii="Times New Roman" w:hAnsi="Times New Roman" w:cs="Times New Roman"/>
          <w:sz w:val="24"/>
          <w:szCs w:val="24"/>
        </w:rPr>
        <w:t xml:space="preserve"> message.</w:t>
      </w:r>
    </w:p>
    <w:p w14:paraId="587AA504" w14:textId="494766AD" w:rsidR="008C402C" w:rsidRPr="00A6796F" w:rsidRDefault="008C402C" w:rsidP="008C402C">
      <w:pPr>
        <w:pStyle w:val="ListParagraph"/>
        <w:numPr>
          <w:ilvl w:val="0"/>
          <w:numId w:val="11"/>
        </w:numPr>
        <w:rPr>
          <w:rFonts w:ascii="Times New Roman" w:hAnsi="Times New Roman" w:cs="Times New Roman"/>
          <w:sz w:val="24"/>
          <w:szCs w:val="24"/>
        </w:rPr>
      </w:pPr>
      <w:r w:rsidRPr="00A6796F">
        <w:rPr>
          <w:rFonts w:ascii="Times New Roman" w:hAnsi="Times New Roman" w:cs="Times New Roman"/>
          <w:b/>
          <w:bCs/>
          <w:sz w:val="24"/>
          <w:szCs w:val="24"/>
        </w:rPr>
        <w:t>Content</w:t>
      </w:r>
      <w:r w:rsidRPr="00A6796F">
        <w:rPr>
          <w:rFonts w:ascii="Times New Roman" w:hAnsi="Times New Roman" w:cs="Times New Roman"/>
          <w:sz w:val="24"/>
          <w:szCs w:val="24"/>
        </w:rPr>
        <w:t xml:space="preserve"> [text</w:t>
      </w:r>
      <w:r w:rsidR="005F4458" w:rsidRPr="00A6796F">
        <w:rPr>
          <w:rFonts w:ascii="Times New Roman" w:hAnsi="Times New Roman" w:cs="Times New Roman"/>
          <w:sz w:val="24"/>
          <w:szCs w:val="24"/>
        </w:rPr>
        <w:t>, simple, single-valued, not-null]: content of the message.</w:t>
      </w:r>
    </w:p>
    <w:p w14:paraId="156559F0" w14:textId="3A2FB758" w:rsidR="005F4458" w:rsidRPr="00A6796F" w:rsidRDefault="00A4347F" w:rsidP="008C402C">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[timestamp, simple, single-valued, not-null,</w:t>
      </w:r>
      <w:r w:rsidR="00985D50" w:rsidRPr="00A6796F">
        <w:rPr>
          <w:rFonts w:ascii="Times New Roman" w:hAnsi="Times New Roman" w:cs="Times New Roman"/>
          <w:sz w:val="24"/>
          <w:szCs w:val="24"/>
        </w:rPr>
        <w:t xml:space="preserve"> default value- current timestamp]: timestamp when the message was sent.</w:t>
      </w:r>
    </w:p>
    <w:p w14:paraId="44D35C00" w14:textId="334BF516" w:rsidR="00985D50" w:rsidRPr="00A6796F" w:rsidRDefault="00E002E7" w:rsidP="008C402C">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Received_at</w:t>
      </w:r>
      <w:proofErr w:type="spellEnd"/>
      <w:r w:rsidRPr="00A6796F">
        <w:rPr>
          <w:rFonts w:ascii="Times New Roman" w:hAnsi="Times New Roman" w:cs="Times New Roman"/>
          <w:sz w:val="24"/>
          <w:szCs w:val="24"/>
        </w:rPr>
        <w:t xml:space="preserve"> [timestamp, simple, single-valued]</w:t>
      </w:r>
    </w:p>
    <w:p w14:paraId="7BF56092" w14:textId="6A8A0017" w:rsidR="00E002E7" w:rsidRPr="00A6796F" w:rsidRDefault="00E002E7" w:rsidP="008C402C">
      <w:pPr>
        <w:pStyle w:val="ListParagraph"/>
        <w:numPr>
          <w:ilvl w:val="0"/>
          <w:numId w:val="11"/>
        </w:numPr>
        <w:rPr>
          <w:rFonts w:ascii="Times New Roman" w:hAnsi="Times New Roman" w:cs="Times New Roman"/>
          <w:sz w:val="24"/>
          <w:szCs w:val="24"/>
        </w:rPr>
      </w:pPr>
      <w:proofErr w:type="spellStart"/>
      <w:r w:rsidRPr="00A6796F">
        <w:rPr>
          <w:rFonts w:ascii="Times New Roman" w:hAnsi="Times New Roman" w:cs="Times New Roman"/>
          <w:b/>
          <w:bCs/>
          <w:sz w:val="24"/>
          <w:szCs w:val="24"/>
        </w:rPr>
        <w:t>Seen_</w:t>
      </w:r>
      <w:proofErr w:type="gramStart"/>
      <w:r w:rsidRPr="00A6796F">
        <w:rPr>
          <w:rFonts w:ascii="Times New Roman" w:hAnsi="Times New Roman" w:cs="Times New Roman"/>
          <w:b/>
          <w:bCs/>
          <w:sz w:val="24"/>
          <w:szCs w:val="24"/>
        </w:rPr>
        <w:t>at</w:t>
      </w:r>
      <w:proofErr w:type="spellEnd"/>
      <w:r w:rsidRPr="00A6796F">
        <w:rPr>
          <w:rFonts w:ascii="Times New Roman" w:hAnsi="Times New Roman" w:cs="Times New Roman"/>
          <w:b/>
          <w:bCs/>
          <w:sz w:val="24"/>
          <w:szCs w:val="24"/>
        </w:rPr>
        <w:t>[</w:t>
      </w:r>
      <w:proofErr w:type="gramEnd"/>
      <w:r w:rsidRPr="00A6796F">
        <w:rPr>
          <w:rFonts w:ascii="Times New Roman" w:hAnsi="Times New Roman" w:cs="Times New Roman"/>
          <w:sz w:val="24"/>
          <w:szCs w:val="24"/>
        </w:rPr>
        <w:t xml:space="preserve"> timestamp, </w:t>
      </w:r>
      <w:r w:rsidR="00674B05" w:rsidRPr="00A6796F">
        <w:rPr>
          <w:rFonts w:ascii="Times New Roman" w:hAnsi="Times New Roman" w:cs="Times New Roman"/>
          <w:sz w:val="24"/>
          <w:szCs w:val="24"/>
        </w:rPr>
        <w:t>simple, single-valued]</w:t>
      </w:r>
    </w:p>
    <w:p w14:paraId="2D4655AB" w14:textId="2C43BBD9" w:rsidR="00674B05" w:rsidRDefault="0024434D" w:rsidP="00971070">
      <w:pPr>
        <w:pStyle w:val="ListParagrap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57DC7A6B" wp14:editId="79762C26">
            <wp:extent cx="4046220" cy="2534008"/>
            <wp:effectExtent l="0" t="0" r="0" b="0"/>
            <wp:docPr id="874299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872" cy="2541305"/>
                    </a:xfrm>
                    <a:prstGeom prst="rect">
                      <a:avLst/>
                    </a:prstGeom>
                    <a:noFill/>
                    <a:ln>
                      <a:noFill/>
                    </a:ln>
                  </pic:spPr>
                </pic:pic>
              </a:graphicData>
            </a:graphic>
          </wp:inline>
        </w:drawing>
      </w:r>
    </w:p>
    <w:p w14:paraId="7C0EF730" w14:textId="652DD4E3" w:rsidR="00971070" w:rsidRPr="00971070" w:rsidRDefault="00971070" w:rsidP="00971070">
      <w:pPr>
        <w:rPr>
          <w:rFonts w:ascii="Times New Roman" w:hAnsi="Times New Roman" w:cs="Times New Roman"/>
          <w:sz w:val="24"/>
          <w:szCs w:val="24"/>
        </w:rPr>
      </w:pPr>
      <w:r w:rsidRPr="00324A75">
        <w:rPr>
          <w:noProof/>
        </w:rPr>
        <mc:AlternateContent>
          <mc:Choice Requires="wpg">
            <w:drawing>
              <wp:inline distT="0" distB="0" distL="0" distR="0" wp14:anchorId="2A4CEA66" wp14:editId="14969C84">
                <wp:extent cx="5731510" cy="19685"/>
                <wp:effectExtent l="0" t="0" r="21590" b="18415"/>
                <wp:docPr id="1016070018" name="Group 1016070018"/>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8235503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59124506"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23229889"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6836099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06183460"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0737839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9589283"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6665744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93908230"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F6FAD1D" id="Group 1016070018"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&#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10EBD9E7" w14:textId="4D48DE29" w:rsidR="007935CF" w:rsidRPr="007D10E8" w:rsidRDefault="001272D0" w:rsidP="007935CF">
      <w:pPr>
        <w:pStyle w:val="ListParagraph"/>
        <w:numPr>
          <w:ilvl w:val="0"/>
          <w:numId w:val="28"/>
        </w:numPr>
        <w:rPr>
          <w:rFonts w:ascii="Times New Roman" w:hAnsi="Times New Roman" w:cs="Times New Roman"/>
          <w:b/>
          <w:bCs/>
          <w:sz w:val="28"/>
          <w:szCs w:val="28"/>
        </w:rPr>
      </w:pPr>
      <w:r w:rsidRPr="007D10E8">
        <w:rPr>
          <w:rFonts w:ascii="Times New Roman" w:hAnsi="Times New Roman" w:cs="Times New Roman"/>
          <w:b/>
          <w:bCs/>
          <w:sz w:val="28"/>
          <w:szCs w:val="28"/>
        </w:rPr>
        <w:t>Anonymous Message</w:t>
      </w:r>
    </w:p>
    <w:p w14:paraId="2CB88AB5" w14:textId="77777777" w:rsidR="00160A6D" w:rsidRPr="00A6796F" w:rsidRDefault="001272D0" w:rsidP="001272D0">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This entity </w:t>
      </w:r>
      <w:r w:rsidR="00160A6D" w:rsidRPr="00A6796F">
        <w:rPr>
          <w:rFonts w:ascii="Times New Roman" w:hAnsi="Times New Roman" w:cs="Times New Roman"/>
          <w:sz w:val="24"/>
          <w:szCs w:val="24"/>
        </w:rPr>
        <w:t>represents the info of anonymous message.</w:t>
      </w:r>
    </w:p>
    <w:p w14:paraId="35E184DC" w14:textId="77777777" w:rsidR="00160A6D" w:rsidRPr="00A6796F" w:rsidRDefault="00160A6D" w:rsidP="001272D0">
      <w:pPr>
        <w:pStyle w:val="ListParagraph"/>
        <w:rPr>
          <w:rFonts w:ascii="Times New Roman" w:hAnsi="Times New Roman" w:cs="Times New Roman"/>
          <w:sz w:val="24"/>
          <w:szCs w:val="24"/>
        </w:rPr>
      </w:pPr>
    </w:p>
    <w:p w14:paraId="00C48C7D" w14:textId="77777777" w:rsidR="00160A6D" w:rsidRPr="00A6796F" w:rsidRDefault="00160A6D" w:rsidP="001272D0">
      <w:pPr>
        <w:pStyle w:val="ListParagraph"/>
        <w:rPr>
          <w:rFonts w:ascii="Times New Roman" w:hAnsi="Times New Roman" w:cs="Times New Roman"/>
          <w:sz w:val="24"/>
          <w:szCs w:val="24"/>
        </w:rPr>
      </w:pPr>
      <w:r w:rsidRPr="00A6796F">
        <w:rPr>
          <w:rFonts w:ascii="Times New Roman" w:hAnsi="Times New Roman" w:cs="Times New Roman"/>
          <w:sz w:val="24"/>
          <w:szCs w:val="24"/>
        </w:rPr>
        <w:t>Attributes</w:t>
      </w:r>
    </w:p>
    <w:p w14:paraId="7D32762A" w14:textId="77777777" w:rsidR="00225F03" w:rsidRPr="00A6796F" w:rsidRDefault="00225F03" w:rsidP="001272D0">
      <w:pPr>
        <w:pStyle w:val="ListParagraph"/>
        <w:rPr>
          <w:rFonts w:ascii="Times New Roman" w:hAnsi="Times New Roman" w:cs="Times New Roman"/>
          <w:sz w:val="24"/>
          <w:szCs w:val="24"/>
        </w:rPr>
      </w:pPr>
    </w:p>
    <w:p w14:paraId="2BC864A2" w14:textId="6FCCA0CC" w:rsidR="00433EE7" w:rsidRPr="00A6796F" w:rsidRDefault="00225F03" w:rsidP="00225F03">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Message_</w:t>
      </w:r>
      <w:proofErr w:type="gramStart"/>
      <w:r w:rsidRPr="00971070">
        <w:rPr>
          <w:rFonts w:ascii="Times New Roman" w:hAnsi="Times New Roman" w:cs="Times New Roman"/>
          <w:b/>
          <w:bCs/>
          <w:sz w:val="24"/>
          <w:szCs w:val="24"/>
        </w:rPr>
        <w:t>id</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int, simple, single-valued,</w:t>
      </w:r>
      <w:r w:rsidR="004E63E7" w:rsidRPr="00A6796F">
        <w:rPr>
          <w:rFonts w:ascii="Times New Roman" w:hAnsi="Times New Roman" w:cs="Times New Roman"/>
          <w:sz w:val="24"/>
          <w:szCs w:val="24"/>
        </w:rPr>
        <w:t xml:space="preserve"> </w:t>
      </w:r>
      <w:r w:rsidRPr="00A6796F">
        <w:rPr>
          <w:rFonts w:ascii="Times New Roman" w:hAnsi="Times New Roman" w:cs="Times New Roman"/>
          <w:sz w:val="24"/>
          <w:szCs w:val="24"/>
        </w:rPr>
        <w:t>prima</w:t>
      </w:r>
      <w:r w:rsidR="009152B3" w:rsidRPr="00A6796F">
        <w:rPr>
          <w:rFonts w:ascii="Times New Roman" w:hAnsi="Times New Roman" w:cs="Times New Roman"/>
          <w:sz w:val="24"/>
          <w:szCs w:val="24"/>
        </w:rPr>
        <w:t>ry-key]: unique identifier for each anony</w:t>
      </w:r>
      <w:r w:rsidR="00433EE7" w:rsidRPr="00A6796F">
        <w:rPr>
          <w:rFonts w:ascii="Times New Roman" w:hAnsi="Times New Roman" w:cs="Times New Roman"/>
          <w:sz w:val="24"/>
          <w:szCs w:val="24"/>
        </w:rPr>
        <w:t>mous message</w:t>
      </w:r>
    </w:p>
    <w:p w14:paraId="29767DF8" w14:textId="1841A3EE" w:rsidR="001A766B" w:rsidRPr="00A6796F" w:rsidRDefault="00433EE7" w:rsidP="00225F03">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Message_content</w:t>
      </w:r>
      <w:proofErr w:type="spellEnd"/>
      <w:r w:rsidR="004E63E7" w:rsidRPr="00A6796F">
        <w:rPr>
          <w:rFonts w:ascii="Times New Roman" w:hAnsi="Times New Roman" w:cs="Times New Roman"/>
          <w:sz w:val="24"/>
          <w:szCs w:val="24"/>
        </w:rPr>
        <w:t xml:space="preserve"> </w:t>
      </w:r>
      <w:r w:rsidRPr="00A6796F">
        <w:rPr>
          <w:rFonts w:ascii="Times New Roman" w:hAnsi="Times New Roman" w:cs="Times New Roman"/>
          <w:sz w:val="24"/>
          <w:szCs w:val="24"/>
        </w:rPr>
        <w:t>[text</w:t>
      </w:r>
      <w:r w:rsidR="00584958" w:rsidRPr="00A6796F">
        <w:rPr>
          <w:rFonts w:ascii="Times New Roman" w:hAnsi="Times New Roman" w:cs="Times New Roman"/>
          <w:sz w:val="24"/>
          <w:szCs w:val="24"/>
        </w:rPr>
        <w:t xml:space="preserve">, simple, single-valued, </w:t>
      </w:r>
      <w:r w:rsidR="001A766B" w:rsidRPr="00A6796F">
        <w:rPr>
          <w:rFonts w:ascii="Times New Roman" w:hAnsi="Times New Roman" w:cs="Times New Roman"/>
          <w:sz w:val="24"/>
          <w:szCs w:val="24"/>
        </w:rPr>
        <w:t>not-null]: content of the message.</w:t>
      </w:r>
    </w:p>
    <w:p w14:paraId="4BA3ECCE" w14:textId="77777777" w:rsidR="00561AF9" w:rsidRPr="00A6796F" w:rsidRDefault="005718BF" w:rsidP="00225F03">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C</w:t>
      </w:r>
      <w:r w:rsidR="001A766B" w:rsidRPr="00971070">
        <w:rPr>
          <w:rFonts w:ascii="Times New Roman" w:hAnsi="Times New Roman" w:cs="Times New Roman"/>
          <w:b/>
          <w:bCs/>
          <w:sz w:val="24"/>
          <w:szCs w:val="24"/>
        </w:rPr>
        <w:t>reated</w:t>
      </w:r>
      <w:r w:rsidRPr="00971070">
        <w:rPr>
          <w:rFonts w:ascii="Times New Roman" w:hAnsi="Times New Roman" w:cs="Times New Roman"/>
          <w:b/>
          <w:bCs/>
          <w:sz w:val="24"/>
          <w:szCs w:val="24"/>
        </w:rPr>
        <w:t>_</w:t>
      </w:r>
      <w:proofErr w:type="gramStart"/>
      <w:r w:rsidRPr="00971070">
        <w:rPr>
          <w:rFonts w:ascii="Times New Roman" w:hAnsi="Times New Roman" w:cs="Times New Roman"/>
          <w:b/>
          <w:bCs/>
          <w:sz w:val="24"/>
          <w:szCs w:val="24"/>
        </w:rPr>
        <w:t>at</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timestamp, simple, single-valued,</w:t>
      </w:r>
      <w:r w:rsidR="00B3430C" w:rsidRPr="00A6796F">
        <w:rPr>
          <w:rFonts w:ascii="Times New Roman" w:hAnsi="Times New Roman" w:cs="Times New Roman"/>
          <w:sz w:val="24"/>
          <w:szCs w:val="24"/>
        </w:rPr>
        <w:t xml:space="preserve"> default – current timestamp]</w:t>
      </w:r>
      <w:r w:rsidR="00561AF9" w:rsidRPr="00A6796F">
        <w:rPr>
          <w:rFonts w:ascii="Times New Roman" w:hAnsi="Times New Roman" w:cs="Times New Roman"/>
          <w:sz w:val="24"/>
          <w:szCs w:val="24"/>
        </w:rPr>
        <w:t>: message creation time.</w:t>
      </w:r>
    </w:p>
    <w:p w14:paraId="5D392AF0" w14:textId="360CDF38" w:rsidR="0050358C" w:rsidRPr="00A6796F" w:rsidRDefault="00B35C69" w:rsidP="0050358C">
      <w:pPr>
        <w:pStyle w:val="ListParagrap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45F1920B" wp14:editId="0E6E3C52">
            <wp:extent cx="3164840" cy="2103120"/>
            <wp:effectExtent l="0" t="0" r="0" b="0"/>
            <wp:docPr id="12791628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4840" cy="2103120"/>
                    </a:xfrm>
                    <a:prstGeom prst="rect">
                      <a:avLst/>
                    </a:prstGeom>
                    <a:noFill/>
                    <a:ln>
                      <a:noFill/>
                    </a:ln>
                  </pic:spPr>
                </pic:pic>
              </a:graphicData>
            </a:graphic>
          </wp:inline>
        </w:drawing>
      </w:r>
    </w:p>
    <w:p w14:paraId="76E98441" w14:textId="77777777" w:rsidR="00561AF9" w:rsidRPr="00A6796F" w:rsidRDefault="00561AF9" w:rsidP="00561AF9">
      <w:pPr>
        <w:pStyle w:val="ListParagraph"/>
        <w:rPr>
          <w:rFonts w:ascii="Times New Roman" w:hAnsi="Times New Roman" w:cs="Times New Roman"/>
          <w:sz w:val="24"/>
          <w:szCs w:val="24"/>
        </w:rPr>
      </w:pPr>
    </w:p>
    <w:p w14:paraId="6001E4E8" w14:textId="51F6EF7A" w:rsidR="001272D0" w:rsidRPr="00971070" w:rsidRDefault="00971070" w:rsidP="00971070">
      <w:pPr>
        <w:rPr>
          <w:rFonts w:ascii="Times New Roman" w:hAnsi="Times New Roman" w:cs="Times New Roman"/>
          <w:sz w:val="24"/>
          <w:szCs w:val="24"/>
        </w:rPr>
      </w:pPr>
      <w:r w:rsidRPr="00324A75">
        <w:rPr>
          <w:noProof/>
        </w:rPr>
        <mc:AlternateContent>
          <mc:Choice Requires="wpg">
            <w:drawing>
              <wp:inline distT="0" distB="0" distL="0" distR="0" wp14:anchorId="0AC8D3E8" wp14:editId="7E59CA0B">
                <wp:extent cx="5731510" cy="19685"/>
                <wp:effectExtent l="0" t="0" r="21590" b="18415"/>
                <wp:docPr id="978559714" name="Group 97855971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132962861"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55853526"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78331009"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6962567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3036229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4436879"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5905252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35214992"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3560130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955183E" id="Group 97855971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6ACF7F8A" w14:textId="576FC4DE" w:rsidR="00674B05" w:rsidRPr="007D10E8" w:rsidRDefault="00674B05" w:rsidP="00674B05">
      <w:pPr>
        <w:pStyle w:val="ListParagraph"/>
        <w:numPr>
          <w:ilvl w:val="0"/>
          <w:numId w:val="28"/>
        </w:numPr>
        <w:rPr>
          <w:rFonts w:ascii="Times New Roman" w:hAnsi="Times New Roman" w:cs="Times New Roman"/>
          <w:b/>
          <w:bCs/>
          <w:sz w:val="28"/>
          <w:szCs w:val="28"/>
        </w:rPr>
      </w:pPr>
      <w:r w:rsidRPr="007D10E8">
        <w:rPr>
          <w:rFonts w:ascii="Times New Roman" w:hAnsi="Times New Roman" w:cs="Times New Roman"/>
          <w:b/>
          <w:bCs/>
          <w:sz w:val="28"/>
          <w:szCs w:val="28"/>
        </w:rPr>
        <w:t>Student</w:t>
      </w:r>
    </w:p>
    <w:p w14:paraId="6AEC034B" w14:textId="77777777" w:rsidR="00D7724F" w:rsidRPr="00A6796F" w:rsidRDefault="00D7724F" w:rsidP="00D7724F">
      <w:pPr>
        <w:pStyle w:val="ListParagraph"/>
        <w:rPr>
          <w:rFonts w:ascii="Times New Roman" w:hAnsi="Times New Roman" w:cs="Times New Roman"/>
          <w:sz w:val="24"/>
          <w:szCs w:val="24"/>
        </w:rPr>
      </w:pPr>
      <w:r w:rsidRPr="00A6796F">
        <w:rPr>
          <w:rFonts w:ascii="Times New Roman" w:hAnsi="Times New Roman" w:cs="Times New Roman"/>
          <w:sz w:val="24"/>
          <w:szCs w:val="24"/>
        </w:rPr>
        <w:t>The entity represents student info.</w:t>
      </w:r>
    </w:p>
    <w:p w14:paraId="7882C87D" w14:textId="77777777" w:rsidR="00D7724F" w:rsidRPr="00A6796F" w:rsidRDefault="00D7724F" w:rsidP="00D7724F">
      <w:pPr>
        <w:pStyle w:val="ListParagraph"/>
        <w:rPr>
          <w:rFonts w:ascii="Times New Roman" w:hAnsi="Times New Roman" w:cs="Times New Roman"/>
          <w:sz w:val="24"/>
          <w:szCs w:val="24"/>
        </w:rPr>
      </w:pPr>
    </w:p>
    <w:p w14:paraId="52ADD572" w14:textId="77777777" w:rsidR="00AC587E" w:rsidRPr="00A6796F" w:rsidRDefault="00D7724F" w:rsidP="00D7724F">
      <w:pPr>
        <w:pStyle w:val="ListParagraph"/>
        <w:rPr>
          <w:rFonts w:ascii="Times New Roman" w:hAnsi="Times New Roman" w:cs="Times New Roman"/>
          <w:sz w:val="24"/>
          <w:szCs w:val="24"/>
        </w:rPr>
      </w:pPr>
      <w:r w:rsidRPr="00A6796F">
        <w:rPr>
          <w:rFonts w:ascii="Times New Roman" w:hAnsi="Times New Roman" w:cs="Times New Roman"/>
          <w:sz w:val="24"/>
          <w:szCs w:val="24"/>
        </w:rPr>
        <w:t>Attribute</w:t>
      </w:r>
      <w:r w:rsidR="00AC587E" w:rsidRPr="00A6796F">
        <w:rPr>
          <w:rFonts w:ascii="Times New Roman" w:hAnsi="Times New Roman" w:cs="Times New Roman"/>
          <w:sz w:val="24"/>
          <w:szCs w:val="24"/>
        </w:rPr>
        <w:t xml:space="preserve">s: </w:t>
      </w:r>
    </w:p>
    <w:p w14:paraId="14FF1ED4" w14:textId="77777777" w:rsidR="00AC587E" w:rsidRPr="00A6796F" w:rsidRDefault="00AC587E" w:rsidP="00D7724F">
      <w:pPr>
        <w:pStyle w:val="ListParagraph"/>
        <w:rPr>
          <w:rFonts w:ascii="Times New Roman" w:hAnsi="Times New Roman" w:cs="Times New Roman"/>
          <w:sz w:val="24"/>
          <w:szCs w:val="24"/>
        </w:rPr>
      </w:pPr>
    </w:p>
    <w:p w14:paraId="50B4991B" w14:textId="59120B50" w:rsidR="004D44FC" w:rsidRPr="00A6796F" w:rsidRDefault="00AC587E" w:rsidP="004D44FC">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Student_</w:t>
      </w:r>
      <w:proofErr w:type="gramStart"/>
      <w:r w:rsidRPr="00971070">
        <w:rPr>
          <w:rFonts w:ascii="Times New Roman" w:hAnsi="Times New Roman" w:cs="Times New Roman"/>
          <w:b/>
          <w:bCs/>
          <w:sz w:val="24"/>
          <w:szCs w:val="24"/>
        </w:rPr>
        <w:t>id</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varchar, simple, single-valued, </w:t>
      </w:r>
      <w:r w:rsidR="008849B9" w:rsidRPr="00A6796F">
        <w:rPr>
          <w:rFonts w:ascii="Times New Roman" w:hAnsi="Times New Roman" w:cs="Times New Roman"/>
          <w:sz w:val="24"/>
          <w:szCs w:val="24"/>
        </w:rPr>
        <w:t xml:space="preserve">primary-key]: control id of the student provided </w:t>
      </w:r>
      <w:r w:rsidR="004D44FC" w:rsidRPr="00A6796F">
        <w:rPr>
          <w:rFonts w:ascii="Times New Roman" w:hAnsi="Times New Roman" w:cs="Times New Roman"/>
          <w:sz w:val="24"/>
          <w:szCs w:val="24"/>
        </w:rPr>
        <w:t>by the college.</w:t>
      </w:r>
    </w:p>
    <w:p w14:paraId="1BC6B3A0" w14:textId="01EA25D0" w:rsidR="004D44FC" w:rsidRPr="00A6796F" w:rsidRDefault="004D44FC" w:rsidP="004D44FC">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Passing_</w:t>
      </w:r>
      <w:proofErr w:type="gramStart"/>
      <w:r w:rsidRPr="00971070">
        <w:rPr>
          <w:rFonts w:ascii="Times New Roman" w:hAnsi="Times New Roman" w:cs="Times New Roman"/>
          <w:b/>
          <w:bCs/>
          <w:sz w:val="24"/>
          <w:szCs w:val="24"/>
        </w:rPr>
        <w:t>year</w:t>
      </w:r>
      <w:proofErr w:type="spellEnd"/>
      <w:r w:rsidRPr="00A6796F">
        <w:rPr>
          <w:rFonts w:ascii="Times New Roman" w:hAnsi="Times New Roman" w:cs="Times New Roman"/>
          <w:sz w:val="24"/>
          <w:szCs w:val="24"/>
        </w:rPr>
        <w:t>[</w:t>
      </w:r>
      <w:proofErr w:type="gramEnd"/>
      <w:r w:rsidR="002541B0" w:rsidRPr="00A6796F">
        <w:rPr>
          <w:rFonts w:ascii="Times New Roman" w:hAnsi="Times New Roman" w:cs="Times New Roman"/>
          <w:sz w:val="24"/>
          <w:szCs w:val="24"/>
        </w:rPr>
        <w:t>timestamp, simple, single-valued,</w:t>
      </w:r>
      <w:r w:rsidR="001E4AF7" w:rsidRPr="00A6796F">
        <w:rPr>
          <w:rFonts w:ascii="Times New Roman" w:hAnsi="Times New Roman" w:cs="Times New Roman"/>
          <w:sz w:val="24"/>
          <w:szCs w:val="24"/>
        </w:rPr>
        <w:t xml:space="preserve"> not-null]: year in which student completes </w:t>
      </w:r>
      <w:r w:rsidR="00DC24A4" w:rsidRPr="00A6796F">
        <w:rPr>
          <w:rFonts w:ascii="Times New Roman" w:hAnsi="Times New Roman" w:cs="Times New Roman"/>
          <w:sz w:val="24"/>
          <w:szCs w:val="24"/>
        </w:rPr>
        <w:t>his/her course.</w:t>
      </w:r>
    </w:p>
    <w:p w14:paraId="037C525E" w14:textId="19BD8ACA" w:rsidR="001B4DD1" w:rsidRPr="00A6796F" w:rsidRDefault="001B4DD1" w:rsidP="001B4DD1">
      <w:pPr>
        <w:pStyle w:val="ListParagrap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4E3168EC" wp14:editId="54D35432">
            <wp:extent cx="2819400" cy="1628140"/>
            <wp:effectExtent l="0" t="0" r="0" b="0"/>
            <wp:docPr id="82669972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0453" cy="1628748"/>
                    </a:xfrm>
                    <a:prstGeom prst="rect">
                      <a:avLst/>
                    </a:prstGeom>
                    <a:noFill/>
                    <a:ln>
                      <a:noFill/>
                    </a:ln>
                  </pic:spPr>
                </pic:pic>
              </a:graphicData>
            </a:graphic>
          </wp:inline>
        </w:drawing>
      </w:r>
    </w:p>
    <w:p w14:paraId="697C11EE" w14:textId="0AFFFD46" w:rsidR="00D7724F" w:rsidRPr="00A6796F" w:rsidRDefault="00971070" w:rsidP="00427364">
      <w:pPr>
        <w:ind w:left="360"/>
        <w:rPr>
          <w:rFonts w:ascii="Times New Roman" w:hAnsi="Times New Roman" w:cs="Times New Roman"/>
          <w:sz w:val="24"/>
          <w:szCs w:val="24"/>
        </w:rPr>
      </w:pPr>
      <w:r w:rsidRPr="00324A75">
        <w:rPr>
          <w:noProof/>
        </w:rPr>
        <mc:AlternateContent>
          <mc:Choice Requires="wpg">
            <w:drawing>
              <wp:inline distT="0" distB="0" distL="0" distR="0" wp14:anchorId="19A414BD" wp14:editId="4BA31298">
                <wp:extent cx="5731510" cy="19685"/>
                <wp:effectExtent l="0" t="0" r="21590" b="18415"/>
                <wp:docPr id="1896524347" name="Group 189652434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14125579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0670453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20617974"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8279754"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2485113"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7399014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8576641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74894040"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1529689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1936AFB" id="Group 189652434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&#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&#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3CE0D1C5" w14:textId="1708F89B" w:rsidR="00427364" w:rsidRPr="007D10E8" w:rsidRDefault="00AA0361" w:rsidP="00427364">
      <w:pPr>
        <w:pStyle w:val="ListParagraph"/>
        <w:numPr>
          <w:ilvl w:val="0"/>
          <w:numId w:val="28"/>
        </w:numPr>
        <w:rPr>
          <w:rFonts w:ascii="Times New Roman" w:hAnsi="Times New Roman" w:cs="Times New Roman"/>
          <w:b/>
          <w:bCs/>
          <w:sz w:val="28"/>
          <w:szCs w:val="28"/>
        </w:rPr>
      </w:pPr>
      <w:r w:rsidRPr="007D10E8">
        <w:rPr>
          <w:rFonts w:ascii="Times New Roman" w:hAnsi="Times New Roman" w:cs="Times New Roman"/>
          <w:b/>
          <w:bCs/>
          <w:sz w:val="28"/>
          <w:szCs w:val="28"/>
        </w:rPr>
        <w:t>Group</w:t>
      </w:r>
    </w:p>
    <w:p w14:paraId="7138FE0B" w14:textId="77777777" w:rsidR="00E21CEE" w:rsidRPr="00A6796F" w:rsidRDefault="00AA0361" w:rsidP="00AA0361">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This entity </w:t>
      </w:r>
      <w:r w:rsidR="00FD3590" w:rsidRPr="00A6796F">
        <w:rPr>
          <w:rFonts w:ascii="Times New Roman" w:hAnsi="Times New Roman" w:cs="Times New Roman"/>
          <w:sz w:val="24"/>
          <w:szCs w:val="24"/>
        </w:rPr>
        <w:t xml:space="preserve">represents the general info </w:t>
      </w:r>
      <w:r w:rsidR="00E21CEE" w:rsidRPr="00A6796F">
        <w:rPr>
          <w:rFonts w:ascii="Times New Roman" w:hAnsi="Times New Roman" w:cs="Times New Roman"/>
          <w:sz w:val="24"/>
          <w:szCs w:val="24"/>
        </w:rPr>
        <w:t xml:space="preserve">of </w:t>
      </w:r>
      <w:r w:rsidR="00FD3590" w:rsidRPr="00A6796F">
        <w:rPr>
          <w:rFonts w:ascii="Times New Roman" w:hAnsi="Times New Roman" w:cs="Times New Roman"/>
          <w:sz w:val="24"/>
          <w:szCs w:val="24"/>
        </w:rPr>
        <w:t>group</w:t>
      </w:r>
      <w:r w:rsidR="00E21CEE" w:rsidRPr="00A6796F">
        <w:rPr>
          <w:rFonts w:ascii="Times New Roman" w:hAnsi="Times New Roman" w:cs="Times New Roman"/>
          <w:sz w:val="24"/>
          <w:szCs w:val="24"/>
        </w:rPr>
        <w:t>.</w:t>
      </w:r>
    </w:p>
    <w:p w14:paraId="16533DA8" w14:textId="77777777" w:rsidR="00E21CEE" w:rsidRPr="00A6796F" w:rsidRDefault="00E21CEE" w:rsidP="00AA0361">
      <w:pPr>
        <w:pStyle w:val="ListParagraph"/>
        <w:rPr>
          <w:rFonts w:ascii="Times New Roman" w:hAnsi="Times New Roman" w:cs="Times New Roman"/>
          <w:sz w:val="24"/>
          <w:szCs w:val="24"/>
        </w:rPr>
      </w:pPr>
    </w:p>
    <w:p w14:paraId="1D69CD5A" w14:textId="77777777" w:rsidR="00E21CEE" w:rsidRPr="00A6796F" w:rsidRDefault="00E21CEE" w:rsidP="00AA0361">
      <w:pPr>
        <w:pStyle w:val="ListParagraph"/>
        <w:rPr>
          <w:rFonts w:ascii="Times New Roman" w:hAnsi="Times New Roman" w:cs="Times New Roman"/>
          <w:sz w:val="24"/>
          <w:szCs w:val="24"/>
        </w:rPr>
      </w:pPr>
      <w:r w:rsidRPr="00A6796F">
        <w:rPr>
          <w:rFonts w:ascii="Times New Roman" w:hAnsi="Times New Roman" w:cs="Times New Roman"/>
          <w:sz w:val="24"/>
          <w:szCs w:val="24"/>
        </w:rPr>
        <w:t>Attributes</w:t>
      </w:r>
    </w:p>
    <w:p w14:paraId="7F2762E2" w14:textId="77777777" w:rsidR="00E21CEE" w:rsidRPr="00A6796F" w:rsidRDefault="00E21CEE" w:rsidP="00AA0361">
      <w:pPr>
        <w:pStyle w:val="ListParagraph"/>
        <w:rPr>
          <w:rFonts w:ascii="Times New Roman" w:hAnsi="Times New Roman" w:cs="Times New Roman"/>
          <w:sz w:val="24"/>
          <w:szCs w:val="24"/>
        </w:rPr>
      </w:pPr>
    </w:p>
    <w:p w14:paraId="5F44F0C4" w14:textId="77777777" w:rsidR="002673A2" w:rsidRPr="00A6796F" w:rsidRDefault="00E21CEE" w:rsidP="00E21CEE">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Group_</w:t>
      </w:r>
      <w:proofErr w:type="gramStart"/>
      <w:r w:rsidRPr="00971070">
        <w:rPr>
          <w:rFonts w:ascii="Times New Roman" w:hAnsi="Times New Roman" w:cs="Times New Roman"/>
          <w:b/>
          <w:bCs/>
          <w:sz w:val="24"/>
          <w:szCs w:val="24"/>
        </w:rPr>
        <w:t>id</w:t>
      </w:r>
      <w:proofErr w:type="spellEnd"/>
      <w:r w:rsidRPr="00A6796F">
        <w:rPr>
          <w:rFonts w:ascii="Times New Roman" w:hAnsi="Times New Roman" w:cs="Times New Roman"/>
          <w:sz w:val="24"/>
          <w:szCs w:val="24"/>
        </w:rPr>
        <w:t>[</w:t>
      </w:r>
      <w:proofErr w:type="gramEnd"/>
      <w:r w:rsidR="00AD6684" w:rsidRPr="00A6796F">
        <w:rPr>
          <w:rFonts w:ascii="Times New Roman" w:hAnsi="Times New Roman" w:cs="Times New Roman"/>
          <w:sz w:val="24"/>
          <w:szCs w:val="24"/>
        </w:rPr>
        <w:t>int, simple, single-valued, primary-key, not-null]: unique identifier for each group</w:t>
      </w:r>
      <w:r w:rsidR="002673A2" w:rsidRPr="00A6796F">
        <w:rPr>
          <w:rFonts w:ascii="Times New Roman" w:hAnsi="Times New Roman" w:cs="Times New Roman"/>
          <w:sz w:val="24"/>
          <w:szCs w:val="24"/>
        </w:rPr>
        <w:t>.</w:t>
      </w:r>
    </w:p>
    <w:p w14:paraId="0E4D4EC1" w14:textId="77777777" w:rsidR="00AA60DC" w:rsidRPr="00A6796F" w:rsidRDefault="002673A2" w:rsidP="00E21CEE">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Group_</w:t>
      </w:r>
      <w:proofErr w:type="gramStart"/>
      <w:r w:rsidRPr="00971070">
        <w:rPr>
          <w:rFonts w:ascii="Times New Roman" w:hAnsi="Times New Roman" w:cs="Times New Roman"/>
          <w:b/>
          <w:bCs/>
          <w:sz w:val="24"/>
          <w:szCs w:val="24"/>
        </w:rPr>
        <w:t>name</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varchar, simple, single-valued, not-null]: </w:t>
      </w:r>
      <w:r w:rsidR="00AA60DC" w:rsidRPr="00A6796F">
        <w:rPr>
          <w:rFonts w:ascii="Times New Roman" w:hAnsi="Times New Roman" w:cs="Times New Roman"/>
          <w:sz w:val="24"/>
          <w:szCs w:val="24"/>
        </w:rPr>
        <w:t>name given to the group.</w:t>
      </w:r>
    </w:p>
    <w:p w14:paraId="05211983" w14:textId="77777777" w:rsidR="00640A00" w:rsidRPr="00A6796F" w:rsidRDefault="00AA60DC" w:rsidP="00640A00">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Created_</w:t>
      </w:r>
      <w:proofErr w:type="gramStart"/>
      <w:r w:rsidRPr="00971070">
        <w:rPr>
          <w:rFonts w:ascii="Times New Roman" w:hAnsi="Times New Roman" w:cs="Times New Roman"/>
          <w:b/>
          <w:bCs/>
          <w:sz w:val="24"/>
          <w:szCs w:val="24"/>
        </w:rPr>
        <w:t>at</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timestamp, </w:t>
      </w:r>
      <w:r w:rsidR="003756C5" w:rsidRPr="00A6796F">
        <w:rPr>
          <w:rFonts w:ascii="Times New Roman" w:hAnsi="Times New Roman" w:cs="Times New Roman"/>
          <w:sz w:val="24"/>
          <w:szCs w:val="24"/>
        </w:rPr>
        <w:t>simple, single-valued, not-null, default – current timestamp]:</w:t>
      </w:r>
      <w:r w:rsidR="00640A00" w:rsidRPr="00A6796F">
        <w:rPr>
          <w:rFonts w:ascii="Times New Roman" w:hAnsi="Times New Roman" w:cs="Times New Roman"/>
          <w:sz w:val="24"/>
          <w:szCs w:val="24"/>
        </w:rPr>
        <w:t xml:space="preserve"> time of group creation.</w:t>
      </w:r>
    </w:p>
    <w:p w14:paraId="66FB5FA1" w14:textId="77777777" w:rsidR="001B4DD1" w:rsidRPr="00A6796F" w:rsidRDefault="001B4DD1" w:rsidP="001B4DD1">
      <w:pPr>
        <w:pStyle w:val="ListParagraph"/>
        <w:rPr>
          <w:rFonts w:ascii="Times New Roman" w:hAnsi="Times New Roman" w:cs="Times New Roman"/>
          <w:sz w:val="24"/>
          <w:szCs w:val="24"/>
        </w:rPr>
      </w:pPr>
    </w:p>
    <w:p w14:paraId="78B43468" w14:textId="7B199353" w:rsidR="001B4DD1" w:rsidRDefault="001B4DD1" w:rsidP="001B4DD1">
      <w:pPr>
        <w:pStyle w:val="ListParagrap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1F35D69C" wp14:editId="656A4230">
            <wp:extent cx="3456709" cy="2009140"/>
            <wp:effectExtent l="0" t="0" r="0" b="0"/>
            <wp:docPr id="6160550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9142" cy="2010554"/>
                    </a:xfrm>
                    <a:prstGeom prst="rect">
                      <a:avLst/>
                    </a:prstGeom>
                    <a:noFill/>
                    <a:ln>
                      <a:noFill/>
                    </a:ln>
                  </pic:spPr>
                </pic:pic>
              </a:graphicData>
            </a:graphic>
          </wp:inline>
        </w:drawing>
      </w:r>
    </w:p>
    <w:p w14:paraId="7880FE5F" w14:textId="07AB863D" w:rsidR="00971070" w:rsidRPr="00A6796F" w:rsidRDefault="00971070" w:rsidP="001B4DD1">
      <w:pPr>
        <w:pStyle w:val="ListParagraph"/>
        <w:rPr>
          <w:rFonts w:ascii="Times New Roman" w:hAnsi="Times New Roman" w:cs="Times New Roman"/>
          <w:sz w:val="24"/>
          <w:szCs w:val="24"/>
        </w:rPr>
      </w:pPr>
      <w:r w:rsidRPr="00324A75">
        <w:rPr>
          <w:noProof/>
        </w:rPr>
        <mc:AlternateContent>
          <mc:Choice Requires="wpg">
            <w:drawing>
              <wp:inline distT="0" distB="0" distL="0" distR="0" wp14:anchorId="5A499239" wp14:editId="27857968">
                <wp:extent cx="5731510" cy="19685"/>
                <wp:effectExtent l="0" t="0" r="21590" b="18415"/>
                <wp:docPr id="523126640" name="Group 52312664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318186187"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6713570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782892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9994547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36995971"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9307632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19239693"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7624153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1347729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358A074" id="Group 52312664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62027C83" w14:textId="77777777" w:rsidR="00640A00" w:rsidRPr="00971070" w:rsidRDefault="00640A00" w:rsidP="00640A00">
      <w:pPr>
        <w:rPr>
          <w:rFonts w:ascii="Times New Roman" w:hAnsi="Times New Roman" w:cs="Times New Roman"/>
          <w:b/>
          <w:bCs/>
          <w:sz w:val="32"/>
          <w:szCs w:val="32"/>
        </w:rPr>
      </w:pPr>
    </w:p>
    <w:p w14:paraId="6EFA146C" w14:textId="47999191" w:rsidR="00C179B1" w:rsidRPr="007D10E8" w:rsidRDefault="00C179B1" w:rsidP="00640A00">
      <w:pPr>
        <w:pStyle w:val="ListParagraph"/>
        <w:numPr>
          <w:ilvl w:val="0"/>
          <w:numId w:val="28"/>
        </w:numPr>
        <w:rPr>
          <w:rFonts w:ascii="Times New Roman" w:hAnsi="Times New Roman" w:cs="Times New Roman"/>
          <w:b/>
          <w:bCs/>
          <w:sz w:val="28"/>
          <w:szCs w:val="28"/>
        </w:rPr>
      </w:pPr>
      <w:r w:rsidRPr="007D10E8">
        <w:rPr>
          <w:rFonts w:ascii="Times New Roman" w:hAnsi="Times New Roman" w:cs="Times New Roman"/>
          <w:b/>
          <w:bCs/>
          <w:sz w:val="28"/>
          <w:szCs w:val="28"/>
        </w:rPr>
        <w:t>Group message</w:t>
      </w:r>
    </w:p>
    <w:p w14:paraId="657965B6" w14:textId="624A93F7" w:rsidR="00AA0361" w:rsidRPr="00A6796F" w:rsidRDefault="00C179B1" w:rsidP="00C179B1">
      <w:pPr>
        <w:pStyle w:val="ListParagraph"/>
        <w:rPr>
          <w:rFonts w:ascii="Times New Roman" w:hAnsi="Times New Roman" w:cs="Times New Roman"/>
          <w:sz w:val="24"/>
          <w:szCs w:val="24"/>
        </w:rPr>
      </w:pPr>
      <w:r w:rsidRPr="00A6796F">
        <w:rPr>
          <w:rFonts w:ascii="Times New Roman" w:hAnsi="Times New Roman" w:cs="Times New Roman"/>
          <w:sz w:val="24"/>
          <w:szCs w:val="24"/>
        </w:rPr>
        <w:t>The entity represents the group message.</w:t>
      </w:r>
    </w:p>
    <w:p w14:paraId="4C479985" w14:textId="77777777" w:rsidR="00C179B1" w:rsidRPr="00A6796F" w:rsidRDefault="00C179B1" w:rsidP="00C179B1">
      <w:pPr>
        <w:pStyle w:val="ListParagraph"/>
        <w:rPr>
          <w:rFonts w:ascii="Times New Roman" w:hAnsi="Times New Roman" w:cs="Times New Roman"/>
          <w:sz w:val="24"/>
          <w:szCs w:val="24"/>
        </w:rPr>
      </w:pPr>
    </w:p>
    <w:p w14:paraId="3B059722" w14:textId="1A8602E4" w:rsidR="00C179B1" w:rsidRPr="00A6796F" w:rsidRDefault="00C179B1" w:rsidP="00C179B1">
      <w:pPr>
        <w:pStyle w:val="ListParagraph"/>
        <w:rPr>
          <w:rFonts w:ascii="Times New Roman" w:hAnsi="Times New Roman" w:cs="Times New Roman"/>
          <w:sz w:val="24"/>
          <w:szCs w:val="24"/>
        </w:rPr>
      </w:pPr>
      <w:r w:rsidRPr="00A6796F">
        <w:rPr>
          <w:rFonts w:ascii="Times New Roman" w:hAnsi="Times New Roman" w:cs="Times New Roman"/>
          <w:sz w:val="24"/>
          <w:szCs w:val="24"/>
        </w:rPr>
        <w:t>Attributes</w:t>
      </w:r>
    </w:p>
    <w:p w14:paraId="4A4068C0" w14:textId="77777777" w:rsidR="00C179B1" w:rsidRPr="00A6796F" w:rsidRDefault="00C179B1" w:rsidP="00C179B1">
      <w:pPr>
        <w:pStyle w:val="ListParagraph"/>
        <w:rPr>
          <w:rFonts w:ascii="Times New Roman" w:hAnsi="Times New Roman" w:cs="Times New Roman"/>
          <w:sz w:val="24"/>
          <w:szCs w:val="24"/>
        </w:rPr>
      </w:pPr>
    </w:p>
    <w:p w14:paraId="2FF5C352" w14:textId="602A5E3A" w:rsidR="00C179B1" w:rsidRPr="00A6796F" w:rsidRDefault="002D723E" w:rsidP="00C179B1">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Group_messsaage_id</w:t>
      </w:r>
      <w:proofErr w:type="spellEnd"/>
      <w:r w:rsidRPr="00A6796F">
        <w:rPr>
          <w:rFonts w:ascii="Times New Roman" w:hAnsi="Times New Roman" w:cs="Times New Roman"/>
          <w:sz w:val="24"/>
          <w:szCs w:val="24"/>
        </w:rPr>
        <w:t xml:space="preserve"> [ primary key, simple, single-valued, </w:t>
      </w:r>
      <w:r w:rsidR="003B03ED" w:rsidRPr="00A6796F">
        <w:rPr>
          <w:rFonts w:ascii="Times New Roman" w:hAnsi="Times New Roman" w:cs="Times New Roman"/>
          <w:sz w:val="24"/>
          <w:szCs w:val="24"/>
        </w:rPr>
        <w:t>int]: unique identifier for every message.</w:t>
      </w:r>
    </w:p>
    <w:p w14:paraId="1125756E" w14:textId="36C0134E" w:rsidR="003B03ED" w:rsidRPr="00A6796F" w:rsidRDefault="000F76C3" w:rsidP="00C179B1">
      <w:pPr>
        <w:pStyle w:val="ListParagraph"/>
        <w:numPr>
          <w:ilvl w:val="0"/>
          <w:numId w:val="11"/>
        </w:numPr>
        <w:rPr>
          <w:rFonts w:ascii="Times New Roman" w:hAnsi="Times New Roman" w:cs="Times New Roman"/>
          <w:sz w:val="24"/>
          <w:szCs w:val="24"/>
        </w:rPr>
      </w:pPr>
      <w:r w:rsidRPr="00971070">
        <w:rPr>
          <w:rFonts w:ascii="Times New Roman" w:hAnsi="Times New Roman" w:cs="Times New Roman"/>
          <w:b/>
          <w:bCs/>
          <w:sz w:val="24"/>
          <w:szCs w:val="24"/>
        </w:rPr>
        <w:t xml:space="preserve">Content </w:t>
      </w:r>
      <w:r w:rsidRPr="00A6796F">
        <w:rPr>
          <w:rFonts w:ascii="Times New Roman" w:hAnsi="Times New Roman" w:cs="Times New Roman"/>
          <w:sz w:val="24"/>
          <w:szCs w:val="24"/>
        </w:rPr>
        <w:t>[text, simple, single-valued]</w:t>
      </w:r>
    </w:p>
    <w:p w14:paraId="5D8504DB" w14:textId="372B77F7" w:rsidR="00A66A7F" w:rsidRPr="00A6796F" w:rsidRDefault="005A5192" w:rsidP="00C179B1">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Sent_</w:t>
      </w:r>
      <w:proofErr w:type="gramStart"/>
      <w:r w:rsidRPr="00971070">
        <w:rPr>
          <w:rFonts w:ascii="Times New Roman" w:hAnsi="Times New Roman" w:cs="Times New Roman"/>
          <w:b/>
          <w:bCs/>
          <w:sz w:val="24"/>
          <w:szCs w:val="24"/>
        </w:rPr>
        <w:t>at</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timestamp, simple, single-valued</w:t>
      </w:r>
      <w:r w:rsidR="003B0FA2" w:rsidRPr="00A6796F">
        <w:rPr>
          <w:rFonts w:ascii="Times New Roman" w:hAnsi="Times New Roman" w:cs="Times New Roman"/>
          <w:sz w:val="24"/>
          <w:szCs w:val="24"/>
        </w:rPr>
        <w:t>, default – current timestamp]</w:t>
      </w:r>
    </w:p>
    <w:p w14:paraId="13EDF67A" w14:textId="77777777" w:rsidR="00A662C2" w:rsidRPr="00A6796F" w:rsidRDefault="00A662C2" w:rsidP="00A662C2">
      <w:pPr>
        <w:pStyle w:val="ListParagraph"/>
        <w:rPr>
          <w:rFonts w:ascii="Times New Roman" w:hAnsi="Times New Roman" w:cs="Times New Roman"/>
          <w:sz w:val="24"/>
          <w:szCs w:val="24"/>
        </w:rPr>
      </w:pPr>
    </w:p>
    <w:p w14:paraId="6D174BFA" w14:textId="7ECA0B46" w:rsidR="0050358C" w:rsidRPr="00A6796F" w:rsidRDefault="0050358C" w:rsidP="0050358C">
      <w:pPr>
        <w:pStyle w:val="ListParagrap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4AC75C75" wp14:editId="59A3DFB5">
            <wp:extent cx="3058160" cy="1722120"/>
            <wp:effectExtent l="0" t="0" r="8890" b="0"/>
            <wp:docPr id="9867889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8160" cy="1722120"/>
                    </a:xfrm>
                    <a:prstGeom prst="rect">
                      <a:avLst/>
                    </a:prstGeom>
                    <a:noFill/>
                    <a:ln>
                      <a:noFill/>
                    </a:ln>
                  </pic:spPr>
                </pic:pic>
              </a:graphicData>
            </a:graphic>
          </wp:inline>
        </w:drawing>
      </w:r>
    </w:p>
    <w:p w14:paraId="13CA2D8F" w14:textId="52C0B961" w:rsidR="003B0FA2" w:rsidRPr="00A6796F" w:rsidRDefault="00971070" w:rsidP="003B0FA2">
      <w:pPr>
        <w:rPr>
          <w:rFonts w:ascii="Times New Roman" w:hAnsi="Times New Roman" w:cs="Times New Roman"/>
          <w:sz w:val="24"/>
          <w:szCs w:val="24"/>
        </w:rPr>
      </w:pPr>
      <w:r w:rsidRPr="00324A75">
        <w:rPr>
          <w:noProof/>
        </w:rPr>
        <mc:AlternateContent>
          <mc:Choice Requires="wpg">
            <w:drawing>
              <wp:inline distT="0" distB="0" distL="0" distR="0" wp14:anchorId="4694A62A" wp14:editId="02A616CC">
                <wp:extent cx="5731510" cy="19685"/>
                <wp:effectExtent l="0" t="0" r="21590" b="18415"/>
                <wp:docPr id="31651507" name="Group 3165150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4418771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60896717"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81760715"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09114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89360605"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85795855"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10005627"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7655410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8206306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8D5C42B" id="Group 3165150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&#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&#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p>
    <w:p w14:paraId="3BB17195" w14:textId="699E4031" w:rsidR="003B0FA2" w:rsidRPr="007D10E8" w:rsidRDefault="003B0FA2" w:rsidP="003B0FA2">
      <w:pPr>
        <w:pStyle w:val="ListParagraph"/>
        <w:numPr>
          <w:ilvl w:val="0"/>
          <w:numId w:val="28"/>
        </w:numPr>
        <w:rPr>
          <w:rFonts w:ascii="Times New Roman" w:hAnsi="Times New Roman" w:cs="Times New Roman"/>
          <w:b/>
          <w:bCs/>
          <w:sz w:val="28"/>
          <w:szCs w:val="28"/>
        </w:rPr>
      </w:pPr>
      <w:r w:rsidRPr="00971070">
        <w:rPr>
          <w:rFonts w:ascii="Times New Roman" w:hAnsi="Times New Roman" w:cs="Times New Roman"/>
          <w:b/>
          <w:bCs/>
          <w:sz w:val="32"/>
          <w:szCs w:val="32"/>
        </w:rPr>
        <w:t xml:space="preserve">Notifications </w:t>
      </w:r>
    </w:p>
    <w:p w14:paraId="0B567744" w14:textId="77777777" w:rsidR="00106B1F" w:rsidRPr="00A6796F" w:rsidRDefault="00446B81" w:rsidP="003B0FA2">
      <w:pPr>
        <w:pStyle w:val="ListParagraph"/>
        <w:rPr>
          <w:rFonts w:ascii="Times New Roman" w:hAnsi="Times New Roman" w:cs="Times New Roman"/>
          <w:sz w:val="24"/>
          <w:szCs w:val="24"/>
        </w:rPr>
      </w:pPr>
      <w:r w:rsidRPr="00A6796F">
        <w:rPr>
          <w:rFonts w:ascii="Times New Roman" w:hAnsi="Times New Roman" w:cs="Times New Roman"/>
          <w:sz w:val="24"/>
          <w:szCs w:val="24"/>
        </w:rPr>
        <w:t>This entity represents the info about notification sent to the user</w:t>
      </w:r>
      <w:r w:rsidR="00106B1F" w:rsidRPr="00A6796F">
        <w:rPr>
          <w:rFonts w:ascii="Times New Roman" w:hAnsi="Times New Roman" w:cs="Times New Roman"/>
          <w:sz w:val="24"/>
          <w:szCs w:val="24"/>
        </w:rPr>
        <w:t>.</w:t>
      </w:r>
    </w:p>
    <w:p w14:paraId="5F7C280D" w14:textId="77777777" w:rsidR="00106B1F" w:rsidRPr="00A6796F" w:rsidRDefault="00106B1F" w:rsidP="003B0FA2">
      <w:pPr>
        <w:pStyle w:val="ListParagraph"/>
        <w:rPr>
          <w:rFonts w:ascii="Times New Roman" w:hAnsi="Times New Roman" w:cs="Times New Roman"/>
          <w:sz w:val="24"/>
          <w:szCs w:val="24"/>
        </w:rPr>
      </w:pPr>
    </w:p>
    <w:p w14:paraId="7F640C5A" w14:textId="36A01853" w:rsidR="00106B1F" w:rsidRPr="00A6796F" w:rsidRDefault="00106B1F" w:rsidP="003B0FA2">
      <w:pPr>
        <w:pStyle w:val="ListParagraph"/>
        <w:rPr>
          <w:rFonts w:ascii="Times New Roman" w:hAnsi="Times New Roman" w:cs="Times New Roman"/>
          <w:sz w:val="24"/>
          <w:szCs w:val="24"/>
        </w:rPr>
      </w:pPr>
      <w:r w:rsidRPr="00A6796F">
        <w:rPr>
          <w:rFonts w:ascii="Times New Roman" w:hAnsi="Times New Roman" w:cs="Times New Roman"/>
          <w:sz w:val="24"/>
          <w:szCs w:val="24"/>
        </w:rPr>
        <w:t>Attributes</w:t>
      </w:r>
    </w:p>
    <w:p w14:paraId="2D8FCDE4" w14:textId="77777777" w:rsidR="00106B1F" w:rsidRPr="00A6796F" w:rsidRDefault="00106B1F" w:rsidP="003B0FA2">
      <w:pPr>
        <w:pStyle w:val="ListParagraph"/>
        <w:rPr>
          <w:rFonts w:ascii="Times New Roman" w:hAnsi="Times New Roman" w:cs="Times New Roman"/>
          <w:sz w:val="24"/>
          <w:szCs w:val="24"/>
        </w:rPr>
      </w:pPr>
    </w:p>
    <w:p w14:paraId="3C39D36A" w14:textId="77777777" w:rsidR="0036245B" w:rsidRPr="00A6796F" w:rsidRDefault="00F35C81" w:rsidP="00106B1F">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Notification_id</w:t>
      </w:r>
      <w:proofErr w:type="spellEnd"/>
      <w:r w:rsidRPr="00A6796F">
        <w:rPr>
          <w:rFonts w:ascii="Times New Roman" w:hAnsi="Times New Roman" w:cs="Times New Roman"/>
          <w:sz w:val="24"/>
          <w:szCs w:val="24"/>
        </w:rPr>
        <w:t xml:space="preserve"> [int, simple, single-valued, primary-key</w:t>
      </w:r>
      <w:r w:rsidR="0036245B" w:rsidRPr="00A6796F">
        <w:rPr>
          <w:rFonts w:ascii="Times New Roman" w:hAnsi="Times New Roman" w:cs="Times New Roman"/>
          <w:sz w:val="24"/>
          <w:szCs w:val="24"/>
        </w:rPr>
        <w:t>]: unique identifier for notification.</w:t>
      </w:r>
    </w:p>
    <w:p w14:paraId="42E1FD6D" w14:textId="77777777" w:rsidR="008D3BE8" w:rsidRPr="00A6796F" w:rsidRDefault="0036245B" w:rsidP="00106B1F">
      <w:pPr>
        <w:pStyle w:val="ListParagraph"/>
        <w:numPr>
          <w:ilvl w:val="0"/>
          <w:numId w:val="11"/>
        </w:numPr>
        <w:rPr>
          <w:rFonts w:ascii="Times New Roman" w:hAnsi="Times New Roman" w:cs="Times New Roman"/>
          <w:sz w:val="24"/>
          <w:szCs w:val="24"/>
        </w:rPr>
      </w:pPr>
      <w:r w:rsidRPr="00971070">
        <w:rPr>
          <w:rFonts w:ascii="Times New Roman" w:hAnsi="Times New Roman" w:cs="Times New Roman"/>
          <w:b/>
          <w:bCs/>
          <w:sz w:val="24"/>
          <w:szCs w:val="24"/>
        </w:rPr>
        <w:t>Message</w:t>
      </w:r>
      <w:r w:rsidRPr="00A6796F">
        <w:rPr>
          <w:rFonts w:ascii="Times New Roman" w:hAnsi="Times New Roman" w:cs="Times New Roman"/>
          <w:sz w:val="24"/>
          <w:szCs w:val="24"/>
        </w:rPr>
        <w:t xml:space="preserve"> [</w:t>
      </w:r>
      <w:r w:rsidR="008D3BE8" w:rsidRPr="00A6796F">
        <w:rPr>
          <w:rFonts w:ascii="Times New Roman" w:hAnsi="Times New Roman" w:cs="Times New Roman"/>
          <w:sz w:val="24"/>
          <w:szCs w:val="24"/>
        </w:rPr>
        <w:t>varchar, simple, single-valued]</w:t>
      </w:r>
    </w:p>
    <w:p w14:paraId="08F1E554" w14:textId="77777777" w:rsidR="005B5D16" w:rsidRPr="00A6796F" w:rsidRDefault="008D3BE8" w:rsidP="00106B1F">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w:t>
      </w:r>
      <w:r w:rsidR="00D906C2" w:rsidRPr="00A6796F">
        <w:rPr>
          <w:rFonts w:ascii="Times New Roman" w:hAnsi="Times New Roman" w:cs="Times New Roman"/>
          <w:sz w:val="24"/>
          <w:szCs w:val="24"/>
        </w:rPr>
        <w:t>timestamp, simple, single-valued, default</w:t>
      </w:r>
      <w:r w:rsidR="0052124A" w:rsidRPr="00A6796F">
        <w:rPr>
          <w:rFonts w:ascii="Times New Roman" w:hAnsi="Times New Roman" w:cs="Times New Roman"/>
          <w:sz w:val="24"/>
          <w:szCs w:val="24"/>
        </w:rPr>
        <w:t xml:space="preserve"> current timestamp]: this represents </w:t>
      </w:r>
      <w:r w:rsidR="005B5D16" w:rsidRPr="00A6796F">
        <w:rPr>
          <w:rFonts w:ascii="Times New Roman" w:hAnsi="Times New Roman" w:cs="Times New Roman"/>
          <w:sz w:val="24"/>
          <w:szCs w:val="24"/>
        </w:rPr>
        <w:t>the timestamp when notification is created and sent.</w:t>
      </w:r>
    </w:p>
    <w:p w14:paraId="4D004D88" w14:textId="77777777" w:rsidR="003E3E9A" w:rsidRPr="00A6796F" w:rsidRDefault="00D14BC4" w:rsidP="00106B1F">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Read_at</w:t>
      </w:r>
      <w:proofErr w:type="spellEnd"/>
      <w:r w:rsidRPr="00A6796F">
        <w:rPr>
          <w:rFonts w:ascii="Times New Roman" w:hAnsi="Times New Roman" w:cs="Times New Roman"/>
          <w:sz w:val="24"/>
          <w:szCs w:val="24"/>
        </w:rPr>
        <w:t xml:space="preserve"> [timestamp, simple, single-valued]</w:t>
      </w:r>
      <w:r w:rsidR="00902490" w:rsidRPr="00A6796F">
        <w:rPr>
          <w:rFonts w:ascii="Times New Roman" w:hAnsi="Times New Roman" w:cs="Times New Roman"/>
          <w:sz w:val="24"/>
          <w:szCs w:val="24"/>
        </w:rPr>
        <w:t xml:space="preserve">: this stores when the notification </w:t>
      </w:r>
      <w:r w:rsidR="003E3E9A" w:rsidRPr="00A6796F">
        <w:rPr>
          <w:rFonts w:ascii="Times New Roman" w:hAnsi="Times New Roman" w:cs="Times New Roman"/>
          <w:sz w:val="24"/>
          <w:szCs w:val="24"/>
        </w:rPr>
        <w:t>is seen.</w:t>
      </w:r>
    </w:p>
    <w:p w14:paraId="7A90D0CE" w14:textId="28C661EA" w:rsidR="003E3E9A" w:rsidRPr="00A6796F" w:rsidRDefault="00B35C69" w:rsidP="003E3E9A">
      <w:pPr>
        <w:ind w:left="360"/>
        <w:rPr>
          <w:rFonts w:ascii="Times New Roman" w:hAnsi="Times New Roman" w:cs="Times New Roman"/>
          <w:b/>
          <w:bCs/>
          <w:sz w:val="24"/>
          <w:szCs w:val="24"/>
        </w:rPr>
      </w:pPr>
      <w:r w:rsidRPr="00A6796F">
        <w:rPr>
          <w:rFonts w:ascii="Times New Roman" w:hAnsi="Times New Roman" w:cs="Times New Roman"/>
          <w:b/>
          <w:bCs/>
          <w:noProof/>
          <w:sz w:val="24"/>
          <w:szCs w:val="24"/>
        </w:rPr>
        <w:drawing>
          <wp:inline distT="0" distB="0" distL="0" distR="0" wp14:anchorId="67D72357" wp14:editId="336E47D4">
            <wp:extent cx="3164840" cy="2103120"/>
            <wp:effectExtent l="0" t="0" r="0" b="0"/>
            <wp:docPr id="6035547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40" cy="2103120"/>
                    </a:xfrm>
                    <a:prstGeom prst="rect">
                      <a:avLst/>
                    </a:prstGeom>
                    <a:noFill/>
                    <a:ln>
                      <a:noFill/>
                    </a:ln>
                  </pic:spPr>
                </pic:pic>
              </a:graphicData>
            </a:graphic>
          </wp:inline>
        </w:drawing>
      </w:r>
    </w:p>
    <w:p w14:paraId="6F14F496" w14:textId="4BC45923" w:rsidR="00B35C69" w:rsidRPr="00A6796F" w:rsidRDefault="00971070" w:rsidP="003E3E9A">
      <w:pPr>
        <w:ind w:left="360"/>
        <w:rPr>
          <w:rFonts w:ascii="Times New Roman" w:hAnsi="Times New Roman" w:cs="Times New Roman"/>
          <w:b/>
          <w:bCs/>
          <w:sz w:val="24"/>
          <w:szCs w:val="24"/>
        </w:rPr>
      </w:pPr>
      <w:r w:rsidRPr="00324A75">
        <w:rPr>
          <w:noProof/>
        </w:rPr>
        <mc:AlternateContent>
          <mc:Choice Requires="wpg">
            <w:drawing>
              <wp:inline distT="0" distB="0" distL="0" distR="0" wp14:anchorId="469C7AD1" wp14:editId="50C6C5A7">
                <wp:extent cx="5731510" cy="19685"/>
                <wp:effectExtent l="0" t="0" r="21590" b="18415"/>
                <wp:docPr id="299996212" name="Group 299996212"/>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471073435"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044014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700090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9568514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3000558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1225091"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27330182"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33016332"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2687911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8F717BF" id="Group 299996212"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18BD9A33" w14:textId="77777777" w:rsidR="003C6BC3" w:rsidRPr="00971070" w:rsidRDefault="003C6BC3" w:rsidP="003E3E9A">
      <w:pPr>
        <w:pStyle w:val="ListParagraph"/>
        <w:numPr>
          <w:ilvl w:val="0"/>
          <w:numId w:val="28"/>
        </w:numPr>
        <w:rPr>
          <w:rFonts w:ascii="Times New Roman" w:hAnsi="Times New Roman" w:cs="Times New Roman"/>
          <w:b/>
          <w:bCs/>
          <w:sz w:val="32"/>
          <w:szCs w:val="32"/>
        </w:rPr>
      </w:pPr>
      <w:r w:rsidRPr="007D10E8">
        <w:rPr>
          <w:rFonts w:ascii="Times New Roman" w:hAnsi="Times New Roman" w:cs="Times New Roman"/>
          <w:b/>
          <w:bCs/>
          <w:sz w:val="28"/>
          <w:szCs w:val="28"/>
        </w:rPr>
        <w:t>Report</w:t>
      </w:r>
    </w:p>
    <w:p w14:paraId="45E6F43D" w14:textId="77777777" w:rsidR="003C6BC3" w:rsidRPr="00A6796F" w:rsidRDefault="003C6BC3" w:rsidP="003C6BC3">
      <w:pPr>
        <w:pStyle w:val="ListParagraph"/>
        <w:rPr>
          <w:rFonts w:ascii="Times New Roman" w:hAnsi="Times New Roman" w:cs="Times New Roman"/>
          <w:sz w:val="24"/>
          <w:szCs w:val="24"/>
        </w:rPr>
      </w:pPr>
      <w:r w:rsidRPr="00A6796F">
        <w:rPr>
          <w:rFonts w:ascii="Times New Roman" w:hAnsi="Times New Roman" w:cs="Times New Roman"/>
          <w:sz w:val="24"/>
          <w:szCs w:val="24"/>
        </w:rPr>
        <w:t>Represents info about info</w:t>
      </w:r>
    </w:p>
    <w:p w14:paraId="275CDE7C" w14:textId="77777777" w:rsidR="003C6BC3" w:rsidRPr="00A6796F" w:rsidRDefault="003C6BC3" w:rsidP="003C6BC3">
      <w:pPr>
        <w:pStyle w:val="ListParagraph"/>
        <w:rPr>
          <w:rFonts w:ascii="Times New Roman" w:hAnsi="Times New Roman" w:cs="Times New Roman"/>
          <w:sz w:val="24"/>
          <w:szCs w:val="24"/>
        </w:rPr>
      </w:pPr>
    </w:p>
    <w:p w14:paraId="0EF9CB2B" w14:textId="77777777" w:rsidR="003C6BC3" w:rsidRPr="00A6796F" w:rsidRDefault="003C6BC3" w:rsidP="003C6BC3">
      <w:pPr>
        <w:pStyle w:val="ListParagraph"/>
        <w:rPr>
          <w:rFonts w:ascii="Times New Roman" w:hAnsi="Times New Roman" w:cs="Times New Roman"/>
          <w:sz w:val="24"/>
          <w:szCs w:val="24"/>
        </w:rPr>
      </w:pPr>
      <w:r w:rsidRPr="00A6796F">
        <w:rPr>
          <w:rFonts w:ascii="Times New Roman" w:hAnsi="Times New Roman" w:cs="Times New Roman"/>
          <w:sz w:val="24"/>
          <w:szCs w:val="24"/>
        </w:rPr>
        <w:t>Attributes</w:t>
      </w:r>
    </w:p>
    <w:p w14:paraId="692C5424" w14:textId="77777777" w:rsidR="003C6BC3" w:rsidRPr="00A6796F" w:rsidRDefault="003C6BC3" w:rsidP="003C6BC3">
      <w:pPr>
        <w:pStyle w:val="ListParagraph"/>
        <w:rPr>
          <w:rFonts w:ascii="Times New Roman" w:hAnsi="Times New Roman" w:cs="Times New Roman"/>
          <w:sz w:val="24"/>
          <w:szCs w:val="24"/>
        </w:rPr>
      </w:pPr>
    </w:p>
    <w:p w14:paraId="45A45424" w14:textId="77777777" w:rsidR="007C2DDB" w:rsidRPr="00A6796F" w:rsidRDefault="00087B6A" w:rsidP="00087B6A">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Report_id</w:t>
      </w:r>
      <w:proofErr w:type="spellEnd"/>
      <w:r w:rsidRPr="00A6796F">
        <w:rPr>
          <w:rFonts w:ascii="Times New Roman" w:hAnsi="Times New Roman" w:cs="Times New Roman"/>
          <w:sz w:val="24"/>
          <w:szCs w:val="24"/>
        </w:rPr>
        <w:t xml:space="preserve"> [primary-key, int, simple, single-valued</w:t>
      </w:r>
      <w:r w:rsidR="007C2DDB" w:rsidRPr="00A6796F">
        <w:rPr>
          <w:rFonts w:ascii="Times New Roman" w:hAnsi="Times New Roman" w:cs="Times New Roman"/>
          <w:sz w:val="24"/>
          <w:szCs w:val="24"/>
        </w:rPr>
        <w:t>]</w:t>
      </w:r>
    </w:p>
    <w:p w14:paraId="6597B3FF" w14:textId="77777777" w:rsidR="000111E2" w:rsidRPr="00A6796F" w:rsidRDefault="007C2DDB" w:rsidP="000111E2">
      <w:pPr>
        <w:pStyle w:val="ListParagraph"/>
        <w:numPr>
          <w:ilvl w:val="0"/>
          <w:numId w:val="11"/>
        </w:numPr>
        <w:rPr>
          <w:rFonts w:ascii="Times New Roman" w:hAnsi="Times New Roman" w:cs="Times New Roman"/>
          <w:sz w:val="24"/>
          <w:szCs w:val="24"/>
        </w:rPr>
      </w:pPr>
      <w:r w:rsidRPr="00971070">
        <w:rPr>
          <w:rFonts w:ascii="Times New Roman" w:hAnsi="Times New Roman" w:cs="Times New Roman"/>
          <w:b/>
          <w:bCs/>
          <w:sz w:val="24"/>
          <w:szCs w:val="24"/>
        </w:rPr>
        <w:t>Reason [</w:t>
      </w:r>
      <w:r w:rsidR="000111E2" w:rsidRPr="00A6796F">
        <w:rPr>
          <w:rFonts w:ascii="Times New Roman" w:hAnsi="Times New Roman" w:cs="Times New Roman"/>
          <w:sz w:val="24"/>
          <w:szCs w:val="24"/>
        </w:rPr>
        <w:t>text, simple, single valued, not-null]</w:t>
      </w:r>
    </w:p>
    <w:p w14:paraId="6F94CBEF" w14:textId="77777777" w:rsidR="000D71BE" w:rsidRPr="00A6796F" w:rsidRDefault="005C5EB1" w:rsidP="000111E2">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[timestamp, simple, single-valued, </w:t>
      </w:r>
      <w:r w:rsidR="000D71BE" w:rsidRPr="00A6796F">
        <w:rPr>
          <w:rFonts w:ascii="Times New Roman" w:hAnsi="Times New Roman" w:cs="Times New Roman"/>
          <w:sz w:val="24"/>
          <w:szCs w:val="24"/>
        </w:rPr>
        <w:t>default – current timestamp]</w:t>
      </w:r>
    </w:p>
    <w:p w14:paraId="0BB01983" w14:textId="77777777" w:rsidR="004A7233" w:rsidRPr="00A6796F" w:rsidRDefault="000D71BE" w:rsidP="000111E2">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Report_status</w:t>
      </w:r>
      <w:proofErr w:type="spellEnd"/>
      <w:r w:rsidRPr="00A6796F">
        <w:rPr>
          <w:rFonts w:ascii="Times New Roman" w:hAnsi="Times New Roman" w:cs="Times New Roman"/>
          <w:sz w:val="24"/>
          <w:szCs w:val="24"/>
        </w:rPr>
        <w:t xml:space="preserve"> [ </w:t>
      </w:r>
      <w:proofErr w:type="spellStart"/>
      <w:r w:rsidRPr="00A6796F">
        <w:rPr>
          <w:rFonts w:ascii="Times New Roman" w:hAnsi="Times New Roman" w:cs="Times New Roman"/>
          <w:sz w:val="24"/>
          <w:szCs w:val="24"/>
        </w:rPr>
        <w:t>enum</w:t>
      </w:r>
      <w:proofErr w:type="spellEnd"/>
      <w:r w:rsidR="00467CF4" w:rsidRPr="00A6796F">
        <w:rPr>
          <w:rFonts w:ascii="Times New Roman" w:hAnsi="Times New Roman" w:cs="Times New Roman"/>
          <w:sz w:val="24"/>
          <w:szCs w:val="24"/>
        </w:rPr>
        <w:t xml:space="preserve"> (‘checked’, ‘not-checked’), simple, single-valued</w:t>
      </w:r>
      <w:r w:rsidR="008461FD" w:rsidRPr="00A6796F">
        <w:rPr>
          <w:rFonts w:ascii="Times New Roman" w:hAnsi="Times New Roman" w:cs="Times New Roman"/>
          <w:sz w:val="24"/>
          <w:szCs w:val="24"/>
        </w:rPr>
        <w:t>]</w:t>
      </w:r>
    </w:p>
    <w:p w14:paraId="644B4CFA" w14:textId="7372952F" w:rsidR="0050358C" w:rsidRPr="00A6796F" w:rsidRDefault="0050358C" w:rsidP="0050358C">
      <w:pPr>
        <w:pStyle w:val="ListParagrap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0DD232B0" wp14:editId="53EF3685">
            <wp:extent cx="2763520" cy="2362200"/>
            <wp:effectExtent l="0" t="0" r="0" b="0"/>
            <wp:docPr id="13196761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3520" cy="2362200"/>
                    </a:xfrm>
                    <a:prstGeom prst="rect">
                      <a:avLst/>
                    </a:prstGeom>
                    <a:noFill/>
                    <a:ln>
                      <a:noFill/>
                    </a:ln>
                  </pic:spPr>
                </pic:pic>
              </a:graphicData>
            </a:graphic>
          </wp:inline>
        </w:drawing>
      </w:r>
    </w:p>
    <w:p w14:paraId="1EF91FA3" w14:textId="34ECA901" w:rsidR="004A7233" w:rsidRPr="00A6796F" w:rsidRDefault="00971070" w:rsidP="004A7233">
      <w:pPr>
        <w:ind w:left="360"/>
        <w:rPr>
          <w:rFonts w:ascii="Times New Roman" w:hAnsi="Times New Roman" w:cs="Times New Roman"/>
          <w:sz w:val="24"/>
          <w:szCs w:val="24"/>
        </w:rPr>
      </w:pPr>
      <w:r w:rsidRPr="00324A75">
        <w:rPr>
          <w:noProof/>
        </w:rPr>
        <mc:AlternateContent>
          <mc:Choice Requires="wpg">
            <w:drawing>
              <wp:inline distT="0" distB="0" distL="0" distR="0" wp14:anchorId="761C5BAF" wp14:editId="25BF9DEE">
                <wp:extent cx="5731510" cy="19685"/>
                <wp:effectExtent l="0" t="0" r="21590" b="18415"/>
                <wp:docPr id="172182360" name="Group 17218236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54334744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474151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4317547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4093278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092585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0185840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9846314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11768134"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7427461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CEE1CFE" id="Group 17218236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009D6331" w14:textId="129540B0" w:rsidR="00C116F3" w:rsidRPr="007D10E8" w:rsidRDefault="00C116F3" w:rsidP="0050358C">
      <w:pPr>
        <w:pStyle w:val="ListParagraph"/>
        <w:rPr>
          <w:rFonts w:ascii="Times New Roman" w:hAnsi="Times New Roman" w:cs="Times New Roman"/>
          <w:sz w:val="28"/>
          <w:szCs w:val="28"/>
        </w:rPr>
      </w:pPr>
    </w:p>
    <w:p w14:paraId="5AE4BF11" w14:textId="77777777" w:rsidR="00C116F3" w:rsidRPr="007D10E8" w:rsidRDefault="00C116F3" w:rsidP="00C116F3">
      <w:pPr>
        <w:pStyle w:val="ListParagraph"/>
        <w:numPr>
          <w:ilvl w:val="0"/>
          <w:numId w:val="28"/>
        </w:numPr>
        <w:rPr>
          <w:rFonts w:ascii="Times New Roman" w:hAnsi="Times New Roman" w:cs="Times New Roman"/>
          <w:b/>
          <w:bCs/>
          <w:sz w:val="28"/>
          <w:szCs w:val="28"/>
        </w:rPr>
      </w:pPr>
      <w:r w:rsidRPr="007D10E8">
        <w:rPr>
          <w:rFonts w:ascii="Times New Roman" w:hAnsi="Times New Roman" w:cs="Times New Roman"/>
          <w:b/>
          <w:bCs/>
          <w:sz w:val="28"/>
          <w:szCs w:val="28"/>
        </w:rPr>
        <w:t>Attachments</w:t>
      </w:r>
    </w:p>
    <w:p w14:paraId="423E1670" w14:textId="77777777" w:rsidR="00AC49DC" w:rsidRPr="00A6796F" w:rsidRDefault="00C116F3" w:rsidP="00C116F3">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The entity allows us to store </w:t>
      </w:r>
      <w:r w:rsidR="00AC49DC" w:rsidRPr="00A6796F">
        <w:rPr>
          <w:rFonts w:ascii="Times New Roman" w:hAnsi="Times New Roman" w:cs="Times New Roman"/>
          <w:sz w:val="24"/>
          <w:szCs w:val="24"/>
        </w:rPr>
        <w:t xml:space="preserve">the info about the </w:t>
      </w:r>
      <w:proofErr w:type="spellStart"/>
      <w:r w:rsidR="00AC49DC" w:rsidRPr="00A6796F">
        <w:rPr>
          <w:rFonts w:ascii="Times New Roman" w:hAnsi="Times New Roman" w:cs="Times New Roman"/>
          <w:sz w:val="24"/>
          <w:szCs w:val="24"/>
        </w:rPr>
        <w:t>atttcahments</w:t>
      </w:r>
      <w:proofErr w:type="spellEnd"/>
      <w:r w:rsidR="00AC49DC" w:rsidRPr="00A6796F">
        <w:rPr>
          <w:rFonts w:ascii="Times New Roman" w:hAnsi="Times New Roman" w:cs="Times New Roman"/>
          <w:sz w:val="24"/>
          <w:szCs w:val="24"/>
        </w:rPr>
        <w:t>.</w:t>
      </w:r>
    </w:p>
    <w:p w14:paraId="1FA5F8EE" w14:textId="77777777" w:rsidR="00AC49DC" w:rsidRPr="00A6796F" w:rsidRDefault="00AC49DC" w:rsidP="00C116F3">
      <w:pPr>
        <w:pStyle w:val="ListParagraph"/>
        <w:rPr>
          <w:rFonts w:ascii="Times New Roman" w:hAnsi="Times New Roman" w:cs="Times New Roman"/>
          <w:sz w:val="24"/>
          <w:szCs w:val="24"/>
        </w:rPr>
      </w:pPr>
    </w:p>
    <w:p w14:paraId="4DA0023A" w14:textId="77777777" w:rsidR="00AC49DC" w:rsidRPr="00A6796F" w:rsidRDefault="00AC49DC" w:rsidP="00C116F3">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Attributes </w:t>
      </w:r>
    </w:p>
    <w:p w14:paraId="35CB79A1" w14:textId="77777777" w:rsidR="00AC49DC" w:rsidRPr="00A6796F" w:rsidRDefault="00AC49DC" w:rsidP="00C116F3">
      <w:pPr>
        <w:pStyle w:val="ListParagraph"/>
        <w:rPr>
          <w:rFonts w:ascii="Times New Roman" w:hAnsi="Times New Roman" w:cs="Times New Roman"/>
          <w:sz w:val="24"/>
          <w:szCs w:val="24"/>
        </w:rPr>
      </w:pPr>
    </w:p>
    <w:p w14:paraId="62B4C1FF" w14:textId="77777777" w:rsidR="002D5ECC" w:rsidRPr="00A6796F" w:rsidRDefault="00AC49DC" w:rsidP="002D5ECC">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Attachment_id</w:t>
      </w:r>
      <w:proofErr w:type="spellEnd"/>
      <w:r w:rsidRPr="00A6796F">
        <w:rPr>
          <w:rFonts w:ascii="Times New Roman" w:hAnsi="Times New Roman" w:cs="Times New Roman"/>
          <w:sz w:val="24"/>
          <w:szCs w:val="24"/>
        </w:rPr>
        <w:t xml:space="preserve"> [</w:t>
      </w:r>
      <w:r w:rsidR="00300376" w:rsidRPr="00A6796F">
        <w:rPr>
          <w:rFonts w:ascii="Times New Roman" w:hAnsi="Times New Roman" w:cs="Times New Roman"/>
          <w:sz w:val="24"/>
          <w:szCs w:val="24"/>
        </w:rPr>
        <w:t>int, simple, single-valued, primary-key]</w:t>
      </w:r>
      <w:r w:rsidR="002D5ECC" w:rsidRPr="00A6796F">
        <w:rPr>
          <w:rFonts w:ascii="Times New Roman" w:hAnsi="Times New Roman" w:cs="Times New Roman"/>
          <w:sz w:val="24"/>
          <w:szCs w:val="24"/>
        </w:rPr>
        <w:t>: unique identifier for the attachment file.</w:t>
      </w:r>
    </w:p>
    <w:p w14:paraId="58122785" w14:textId="77777777" w:rsidR="00FA4423" w:rsidRPr="00A6796F" w:rsidRDefault="00506B99" w:rsidP="002D5ECC">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Attachment_URL</w:t>
      </w:r>
      <w:proofErr w:type="spellEnd"/>
      <w:r w:rsidRPr="00A6796F">
        <w:rPr>
          <w:rFonts w:ascii="Times New Roman" w:hAnsi="Times New Roman" w:cs="Times New Roman"/>
          <w:sz w:val="24"/>
          <w:szCs w:val="24"/>
        </w:rPr>
        <w:t xml:space="preserve"> [ varchar, simple, single-valued</w:t>
      </w:r>
      <w:r w:rsidR="00FA4423" w:rsidRPr="00A6796F">
        <w:rPr>
          <w:rFonts w:ascii="Times New Roman" w:hAnsi="Times New Roman" w:cs="Times New Roman"/>
          <w:sz w:val="24"/>
          <w:szCs w:val="24"/>
        </w:rPr>
        <w:t>]: path where attachment file stored.</w:t>
      </w:r>
    </w:p>
    <w:p w14:paraId="7491C31E" w14:textId="558971B1" w:rsidR="003B0FA2" w:rsidRPr="00A6796F" w:rsidRDefault="00FA4423" w:rsidP="00912A6D">
      <w:pPr>
        <w:pStyle w:val="ListParagraph"/>
        <w:numPr>
          <w:ilvl w:val="0"/>
          <w:numId w:val="11"/>
        </w:numPr>
        <w:rPr>
          <w:rFonts w:ascii="Times New Roman" w:hAnsi="Times New Roman" w:cs="Times New Roman"/>
          <w:sz w:val="24"/>
          <w:szCs w:val="24"/>
        </w:rPr>
      </w:pPr>
      <w:r w:rsidRPr="00971070">
        <w:rPr>
          <w:rFonts w:ascii="Times New Roman" w:hAnsi="Times New Roman" w:cs="Times New Roman"/>
          <w:b/>
          <w:bCs/>
          <w:sz w:val="24"/>
          <w:szCs w:val="24"/>
        </w:rPr>
        <w:t>Attachment-type</w:t>
      </w:r>
      <w:r w:rsidRPr="00A6796F">
        <w:rPr>
          <w:rFonts w:ascii="Times New Roman" w:hAnsi="Times New Roman" w:cs="Times New Roman"/>
          <w:sz w:val="24"/>
          <w:szCs w:val="24"/>
        </w:rPr>
        <w:t xml:space="preserve"> [ </w:t>
      </w:r>
      <w:proofErr w:type="spellStart"/>
      <w:proofErr w:type="gramStart"/>
      <w:r w:rsidR="00A27233" w:rsidRPr="00A6796F">
        <w:rPr>
          <w:rFonts w:ascii="Times New Roman" w:hAnsi="Times New Roman" w:cs="Times New Roman"/>
          <w:sz w:val="24"/>
          <w:szCs w:val="24"/>
        </w:rPr>
        <w:t>enum</w:t>
      </w:r>
      <w:proofErr w:type="spellEnd"/>
      <w:r w:rsidR="00A27233" w:rsidRPr="00A6796F">
        <w:rPr>
          <w:rFonts w:ascii="Times New Roman" w:hAnsi="Times New Roman" w:cs="Times New Roman"/>
          <w:sz w:val="24"/>
          <w:szCs w:val="24"/>
        </w:rPr>
        <w:t>(</w:t>
      </w:r>
      <w:proofErr w:type="gramEnd"/>
      <w:r w:rsidR="00A27233" w:rsidRPr="00A6796F">
        <w:rPr>
          <w:rFonts w:ascii="Times New Roman" w:hAnsi="Times New Roman" w:cs="Times New Roman"/>
          <w:sz w:val="24"/>
          <w:szCs w:val="24"/>
        </w:rPr>
        <w:t>‘video’, ‘image’), simple, single-valued]</w:t>
      </w:r>
      <w:r w:rsidR="00912A6D" w:rsidRPr="00A6796F">
        <w:rPr>
          <w:rFonts w:ascii="Times New Roman" w:hAnsi="Times New Roman" w:cs="Times New Roman"/>
          <w:sz w:val="24"/>
          <w:szCs w:val="24"/>
        </w:rPr>
        <w:t>: type of attachment file</w:t>
      </w:r>
      <w:r w:rsidR="005C5EB1" w:rsidRPr="00A6796F">
        <w:rPr>
          <w:rFonts w:ascii="Times New Roman" w:hAnsi="Times New Roman" w:cs="Times New Roman"/>
          <w:sz w:val="24"/>
          <w:szCs w:val="24"/>
        </w:rPr>
        <w:t xml:space="preserve"> </w:t>
      </w:r>
      <w:r w:rsidR="00446B81" w:rsidRPr="00A6796F">
        <w:rPr>
          <w:rFonts w:ascii="Times New Roman" w:hAnsi="Times New Roman" w:cs="Times New Roman"/>
          <w:sz w:val="24"/>
          <w:szCs w:val="24"/>
        </w:rPr>
        <w:t xml:space="preserve"> </w:t>
      </w:r>
    </w:p>
    <w:p w14:paraId="3522748D" w14:textId="38634A94" w:rsidR="00846784" w:rsidRDefault="0050358C" w:rsidP="00846784">
      <w:pPr>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1EEF1554" wp14:editId="5430E7F5">
            <wp:extent cx="2895600" cy="2037080"/>
            <wp:effectExtent l="0" t="0" r="0" b="1270"/>
            <wp:docPr id="21403463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5600" cy="2037080"/>
                    </a:xfrm>
                    <a:prstGeom prst="rect">
                      <a:avLst/>
                    </a:prstGeom>
                    <a:noFill/>
                    <a:ln>
                      <a:noFill/>
                    </a:ln>
                  </pic:spPr>
                </pic:pic>
              </a:graphicData>
            </a:graphic>
          </wp:inline>
        </w:drawing>
      </w:r>
    </w:p>
    <w:p w14:paraId="177FEFFD" w14:textId="22266932" w:rsidR="00971070" w:rsidRPr="00A6796F" w:rsidRDefault="00971070" w:rsidP="00846784">
      <w:pPr>
        <w:rPr>
          <w:rFonts w:ascii="Times New Roman" w:hAnsi="Times New Roman" w:cs="Times New Roman"/>
          <w:sz w:val="24"/>
          <w:szCs w:val="24"/>
        </w:rPr>
      </w:pPr>
      <w:r w:rsidRPr="00324A75">
        <w:rPr>
          <w:noProof/>
        </w:rPr>
        <mc:AlternateContent>
          <mc:Choice Requires="wpg">
            <w:drawing>
              <wp:inline distT="0" distB="0" distL="0" distR="0" wp14:anchorId="369E640E" wp14:editId="15E07AD7">
                <wp:extent cx="5731510" cy="19685"/>
                <wp:effectExtent l="0" t="0" r="21590" b="18415"/>
                <wp:docPr id="279523339" name="Group 27952333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63674936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6543642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491945"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5696577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38568734"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476552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09348004"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2301938"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7109484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C040E09" id="Group 27952333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7988205B" w14:textId="41354C2C" w:rsidR="00846784" w:rsidRPr="007D10E8" w:rsidRDefault="00846784" w:rsidP="00846784">
      <w:pPr>
        <w:pStyle w:val="ListParagraph"/>
        <w:numPr>
          <w:ilvl w:val="0"/>
          <w:numId w:val="28"/>
        </w:numPr>
        <w:rPr>
          <w:rFonts w:ascii="Times New Roman" w:hAnsi="Times New Roman" w:cs="Times New Roman"/>
          <w:b/>
          <w:bCs/>
          <w:sz w:val="28"/>
          <w:szCs w:val="28"/>
        </w:rPr>
      </w:pPr>
      <w:r w:rsidRPr="007D10E8">
        <w:rPr>
          <w:rFonts w:ascii="Times New Roman" w:hAnsi="Times New Roman" w:cs="Times New Roman"/>
          <w:b/>
          <w:bCs/>
          <w:sz w:val="28"/>
          <w:szCs w:val="28"/>
        </w:rPr>
        <w:t>Session</w:t>
      </w:r>
    </w:p>
    <w:p w14:paraId="6D6A1479" w14:textId="40ED4C15" w:rsidR="0081066E" w:rsidRPr="00A6796F" w:rsidRDefault="006C249C" w:rsidP="00846784">
      <w:pPr>
        <w:pStyle w:val="ListParagraph"/>
        <w:rPr>
          <w:rFonts w:ascii="Times New Roman" w:hAnsi="Times New Roman" w:cs="Times New Roman"/>
          <w:sz w:val="24"/>
          <w:szCs w:val="24"/>
        </w:rPr>
      </w:pPr>
      <w:r w:rsidRPr="00A6796F">
        <w:rPr>
          <w:rFonts w:ascii="Times New Roman" w:hAnsi="Times New Roman" w:cs="Times New Roman"/>
          <w:sz w:val="24"/>
          <w:szCs w:val="24"/>
        </w:rPr>
        <w:t>This entity store</w:t>
      </w:r>
      <w:r w:rsidR="0081066E" w:rsidRPr="00A6796F">
        <w:rPr>
          <w:rFonts w:ascii="Times New Roman" w:hAnsi="Times New Roman" w:cs="Times New Roman"/>
          <w:sz w:val="24"/>
          <w:szCs w:val="24"/>
        </w:rPr>
        <w:t>s</w:t>
      </w:r>
      <w:r w:rsidRPr="00A6796F">
        <w:rPr>
          <w:rFonts w:ascii="Times New Roman" w:hAnsi="Times New Roman" w:cs="Times New Roman"/>
          <w:sz w:val="24"/>
          <w:szCs w:val="24"/>
        </w:rPr>
        <w:t xml:space="preserve"> the session info </w:t>
      </w:r>
      <w:r w:rsidR="0081066E" w:rsidRPr="00A6796F">
        <w:rPr>
          <w:rFonts w:ascii="Times New Roman" w:hAnsi="Times New Roman" w:cs="Times New Roman"/>
          <w:sz w:val="24"/>
          <w:szCs w:val="24"/>
        </w:rPr>
        <w:t xml:space="preserve">of </w:t>
      </w:r>
      <w:r w:rsidRPr="00A6796F">
        <w:rPr>
          <w:rFonts w:ascii="Times New Roman" w:hAnsi="Times New Roman" w:cs="Times New Roman"/>
          <w:sz w:val="24"/>
          <w:szCs w:val="24"/>
        </w:rPr>
        <w:t>each</w:t>
      </w:r>
      <w:r w:rsidR="0081066E" w:rsidRPr="00A6796F">
        <w:rPr>
          <w:rFonts w:ascii="Times New Roman" w:hAnsi="Times New Roman" w:cs="Times New Roman"/>
          <w:sz w:val="24"/>
          <w:szCs w:val="24"/>
        </w:rPr>
        <w:t xml:space="preserve"> user.</w:t>
      </w:r>
    </w:p>
    <w:p w14:paraId="362EEAAA" w14:textId="77777777" w:rsidR="0081066E" w:rsidRPr="00A6796F" w:rsidRDefault="0081066E" w:rsidP="00846784">
      <w:pPr>
        <w:pStyle w:val="ListParagraph"/>
        <w:rPr>
          <w:rFonts w:ascii="Times New Roman" w:hAnsi="Times New Roman" w:cs="Times New Roman"/>
          <w:sz w:val="24"/>
          <w:szCs w:val="24"/>
        </w:rPr>
      </w:pPr>
    </w:p>
    <w:p w14:paraId="133D8577" w14:textId="700EA145" w:rsidR="00846784" w:rsidRPr="00A6796F" w:rsidRDefault="006C249C" w:rsidP="00846784">
      <w:pPr>
        <w:pStyle w:val="ListParagraph"/>
        <w:rPr>
          <w:rFonts w:ascii="Times New Roman" w:hAnsi="Times New Roman" w:cs="Times New Roman"/>
          <w:sz w:val="24"/>
          <w:szCs w:val="24"/>
        </w:rPr>
      </w:pPr>
      <w:r w:rsidRPr="00A6796F">
        <w:rPr>
          <w:rFonts w:ascii="Times New Roman" w:hAnsi="Times New Roman" w:cs="Times New Roman"/>
          <w:sz w:val="24"/>
          <w:szCs w:val="24"/>
        </w:rPr>
        <w:t xml:space="preserve"> </w:t>
      </w:r>
      <w:r w:rsidR="0081066E" w:rsidRPr="00A6796F">
        <w:rPr>
          <w:rFonts w:ascii="Times New Roman" w:hAnsi="Times New Roman" w:cs="Times New Roman"/>
          <w:sz w:val="24"/>
          <w:szCs w:val="24"/>
        </w:rPr>
        <w:t>Attributes</w:t>
      </w:r>
    </w:p>
    <w:p w14:paraId="3873B5C0" w14:textId="77777777" w:rsidR="0081066E" w:rsidRPr="00A6796F" w:rsidRDefault="0081066E" w:rsidP="00846784">
      <w:pPr>
        <w:pStyle w:val="ListParagraph"/>
        <w:rPr>
          <w:rFonts w:ascii="Times New Roman" w:hAnsi="Times New Roman" w:cs="Times New Roman"/>
          <w:sz w:val="24"/>
          <w:szCs w:val="24"/>
        </w:rPr>
      </w:pPr>
    </w:p>
    <w:p w14:paraId="4C6E5F82" w14:textId="6F9DAA5C" w:rsidR="0081066E" w:rsidRPr="00A6796F" w:rsidRDefault="0081066E" w:rsidP="0081066E">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Session_id</w:t>
      </w:r>
      <w:proofErr w:type="spellEnd"/>
      <w:r w:rsidRPr="00A6796F">
        <w:rPr>
          <w:rFonts w:ascii="Times New Roman" w:hAnsi="Times New Roman" w:cs="Times New Roman"/>
          <w:sz w:val="24"/>
          <w:szCs w:val="24"/>
        </w:rPr>
        <w:t xml:space="preserve"> [</w:t>
      </w:r>
      <w:r w:rsidR="007222BC" w:rsidRPr="00A6796F">
        <w:rPr>
          <w:rFonts w:ascii="Times New Roman" w:hAnsi="Times New Roman" w:cs="Times New Roman"/>
          <w:sz w:val="24"/>
          <w:szCs w:val="24"/>
        </w:rPr>
        <w:t>varchar, primary-key, simple, single-valued</w:t>
      </w:r>
      <w:r w:rsidR="008725FB" w:rsidRPr="00A6796F">
        <w:rPr>
          <w:rFonts w:ascii="Times New Roman" w:hAnsi="Times New Roman" w:cs="Times New Roman"/>
          <w:sz w:val="24"/>
          <w:szCs w:val="24"/>
        </w:rPr>
        <w:t>]: unique identifier</w:t>
      </w:r>
      <w:r w:rsidR="00F05FE4" w:rsidRPr="00A6796F">
        <w:rPr>
          <w:rFonts w:ascii="Times New Roman" w:hAnsi="Times New Roman" w:cs="Times New Roman"/>
          <w:sz w:val="24"/>
          <w:szCs w:val="24"/>
        </w:rPr>
        <w:t>.</w:t>
      </w:r>
    </w:p>
    <w:p w14:paraId="4B110152" w14:textId="057E19A1" w:rsidR="00F05FE4" w:rsidRPr="00A6796F" w:rsidRDefault="00F05FE4" w:rsidP="0081066E">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Session_token</w:t>
      </w:r>
      <w:proofErr w:type="spellEnd"/>
      <w:r w:rsidRPr="00A6796F">
        <w:rPr>
          <w:rFonts w:ascii="Times New Roman" w:hAnsi="Times New Roman" w:cs="Times New Roman"/>
          <w:sz w:val="24"/>
          <w:szCs w:val="24"/>
        </w:rPr>
        <w:t xml:space="preserve"> [ varchar, simple, single-valued, </w:t>
      </w:r>
      <w:r w:rsidR="00EC2F22" w:rsidRPr="00A6796F">
        <w:rPr>
          <w:rFonts w:ascii="Times New Roman" w:hAnsi="Times New Roman" w:cs="Times New Roman"/>
          <w:sz w:val="24"/>
          <w:szCs w:val="24"/>
        </w:rPr>
        <w:t>not-null]: randomly generated token for session identif</w:t>
      </w:r>
      <w:r w:rsidR="00CC3376" w:rsidRPr="00A6796F">
        <w:rPr>
          <w:rFonts w:ascii="Times New Roman" w:hAnsi="Times New Roman" w:cs="Times New Roman"/>
          <w:sz w:val="24"/>
          <w:szCs w:val="24"/>
        </w:rPr>
        <w:t>ication.</w:t>
      </w:r>
    </w:p>
    <w:p w14:paraId="00B6C240" w14:textId="5BB85AE1" w:rsidR="00CC3376" w:rsidRPr="00A6796F" w:rsidRDefault="00CC3376" w:rsidP="0081066E">
      <w:pPr>
        <w:pStyle w:val="ListParagraph"/>
        <w:numPr>
          <w:ilvl w:val="0"/>
          <w:numId w:val="11"/>
        </w:numPr>
        <w:rPr>
          <w:rFonts w:ascii="Times New Roman" w:hAnsi="Times New Roman" w:cs="Times New Roman"/>
          <w:sz w:val="24"/>
          <w:szCs w:val="24"/>
        </w:rPr>
      </w:pPr>
      <w:proofErr w:type="spellStart"/>
      <w:r w:rsidRPr="00971070">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[timestamp, simple, single-valued, </w:t>
      </w:r>
      <w:r w:rsidR="00650B7E" w:rsidRPr="00A6796F">
        <w:rPr>
          <w:rFonts w:ascii="Times New Roman" w:hAnsi="Times New Roman" w:cs="Times New Roman"/>
          <w:sz w:val="24"/>
          <w:szCs w:val="24"/>
        </w:rPr>
        <w:t>default – current timestamp]: timestamp of session creation.</w:t>
      </w:r>
    </w:p>
    <w:p w14:paraId="5232D8DF" w14:textId="6767AD38" w:rsidR="0050358C" w:rsidRPr="00A6796F" w:rsidRDefault="0050358C" w:rsidP="0050358C">
      <w:pPr>
        <w:pStyle w:val="ListParagrap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5D8A1B3B" wp14:editId="2A60658A">
            <wp:extent cx="2551487" cy="1833880"/>
            <wp:effectExtent l="0" t="0" r="1270" b="0"/>
            <wp:docPr id="13242618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5178" cy="1850908"/>
                    </a:xfrm>
                    <a:prstGeom prst="rect">
                      <a:avLst/>
                    </a:prstGeom>
                    <a:noFill/>
                    <a:ln>
                      <a:noFill/>
                    </a:ln>
                  </pic:spPr>
                </pic:pic>
              </a:graphicData>
            </a:graphic>
          </wp:inline>
        </w:drawing>
      </w:r>
    </w:p>
    <w:p w14:paraId="63B1A472" w14:textId="77777777" w:rsidR="001340E6" w:rsidRPr="00A6796F" w:rsidRDefault="001340E6" w:rsidP="001340E6">
      <w:pPr>
        <w:rPr>
          <w:rFonts w:ascii="Times New Roman" w:hAnsi="Times New Roman" w:cs="Times New Roman"/>
          <w:sz w:val="24"/>
          <w:szCs w:val="24"/>
        </w:rPr>
      </w:pPr>
    </w:p>
    <w:p w14:paraId="7AE8F8FC" w14:textId="77777777" w:rsidR="001340E6" w:rsidRPr="00A6796F" w:rsidRDefault="001340E6" w:rsidP="001340E6">
      <w:pPr>
        <w:rPr>
          <w:rFonts w:ascii="Times New Roman" w:hAnsi="Times New Roman" w:cs="Times New Roman"/>
          <w:sz w:val="24"/>
          <w:szCs w:val="24"/>
        </w:rPr>
      </w:pPr>
    </w:p>
    <w:p w14:paraId="766056A3" w14:textId="6FD94CCC" w:rsidR="00C25D53" w:rsidRPr="00324A75" w:rsidRDefault="00971070" w:rsidP="00C25D53">
      <w:pPr>
        <w:rPr>
          <w:rFonts w:ascii="Times New Roman" w:hAnsi="Times New Roman" w:cs="Times New Roman"/>
        </w:rPr>
      </w:pPr>
      <w:r w:rsidRPr="00324A75">
        <w:rPr>
          <w:noProof/>
        </w:rPr>
        <mc:AlternateContent>
          <mc:Choice Requires="wpg">
            <w:drawing>
              <wp:inline distT="0" distB="0" distL="0" distR="0" wp14:anchorId="7E643234" wp14:editId="39B36EF4">
                <wp:extent cx="5731510" cy="19685"/>
                <wp:effectExtent l="0" t="0" r="21590" b="18415"/>
                <wp:docPr id="2100041485" name="Group 2100041485"/>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876340341"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5395059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02338139"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78873391"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3780909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4018551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0742505"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70772218"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450919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EA2590F" id="Group 2100041485"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6310785B" w14:textId="3AF4C824" w:rsidR="00C25D53" w:rsidRPr="004B669C" w:rsidRDefault="009328CC" w:rsidP="00C25D53">
      <w:pPr>
        <w:rPr>
          <w:rFonts w:ascii="Times New Roman" w:hAnsi="Times New Roman" w:cs="Times New Roman"/>
          <w:b/>
          <w:bCs/>
          <w:sz w:val="32"/>
          <w:szCs w:val="32"/>
        </w:rPr>
      </w:pPr>
      <w:r>
        <w:rPr>
          <w:rFonts w:ascii="Times New Roman" w:hAnsi="Times New Roman" w:cs="Times New Roman"/>
          <w:b/>
          <w:bCs/>
          <w:sz w:val="32"/>
          <w:szCs w:val="32"/>
        </w:rPr>
        <w:t>4.</w:t>
      </w:r>
      <w:r w:rsidR="00604720">
        <w:rPr>
          <w:rFonts w:ascii="Times New Roman" w:hAnsi="Times New Roman" w:cs="Times New Roman"/>
          <w:b/>
          <w:bCs/>
          <w:sz w:val="32"/>
          <w:szCs w:val="32"/>
        </w:rPr>
        <w:t xml:space="preserve">2.3. </w:t>
      </w:r>
      <w:r w:rsidR="00ED5428" w:rsidRPr="004B669C">
        <w:rPr>
          <w:rFonts w:ascii="Times New Roman" w:hAnsi="Times New Roman" w:cs="Times New Roman"/>
          <w:b/>
          <w:bCs/>
          <w:sz w:val="32"/>
          <w:szCs w:val="32"/>
        </w:rPr>
        <w:t>Relation</w:t>
      </w:r>
      <w:r w:rsidR="00EA72C3" w:rsidRPr="004B669C">
        <w:rPr>
          <w:rFonts w:ascii="Times New Roman" w:hAnsi="Times New Roman" w:cs="Times New Roman"/>
          <w:b/>
          <w:bCs/>
          <w:sz w:val="32"/>
          <w:szCs w:val="32"/>
        </w:rPr>
        <w:t>ship sets</w:t>
      </w:r>
    </w:p>
    <w:p w14:paraId="735EDD97" w14:textId="3DDE6B90" w:rsidR="000C0176" w:rsidRDefault="004B669C" w:rsidP="004B669C">
      <w:pPr>
        <w:pStyle w:val="ListParagraph"/>
        <w:numPr>
          <w:ilvl w:val="0"/>
          <w:numId w:val="55"/>
        </w:numPr>
        <w:rPr>
          <w:rFonts w:ascii="Times New Roman" w:hAnsi="Times New Roman" w:cs="Times New Roman"/>
          <w:sz w:val="28"/>
          <w:szCs w:val="28"/>
        </w:rPr>
      </w:pPr>
      <w:r w:rsidRPr="004B669C">
        <w:rPr>
          <w:rFonts w:ascii="Times New Roman" w:hAnsi="Times New Roman" w:cs="Times New Roman"/>
          <w:sz w:val="28"/>
          <w:szCs w:val="28"/>
        </w:rPr>
        <w:t>Relationship between user and student</w:t>
      </w:r>
    </w:p>
    <w:p w14:paraId="6C6DC8A8" w14:textId="54CD6EB6" w:rsidR="00D41E3B" w:rsidRDefault="00D41E3B" w:rsidP="00D41E3B">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1D2D2F" wp14:editId="4EED0F29">
            <wp:extent cx="4639235" cy="1828800"/>
            <wp:effectExtent l="0" t="0" r="9525" b="0"/>
            <wp:docPr id="14628526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2556" cy="1830109"/>
                    </a:xfrm>
                    <a:prstGeom prst="rect">
                      <a:avLst/>
                    </a:prstGeom>
                    <a:noFill/>
                    <a:ln>
                      <a:noFill/>
                    </a:ln>
                  </pic:spPr>
                </pic:pic>
              </a:graphicData>
            </a:graphic>
          </wp:inline>
        </w:drawing>
      </w:r>
    </w:p>
    <w:p w14:paraId="721EF223" w14:textId="77777777" w:rsidR="00D201C5" w:rsidRDefault="00D201C5" w:rsidP="00D41E3B">
      <w:pPr>
        <w:pStyle w:val="ListParagraph"/>
        <w:rPr>
          <w:rFonts w:ascii="Times New Roman" w:hAnsi="Times New Roman" w:cs="Times New Roman"/>
          <w:sz w:val="28"/>
          <w:szCs w:val="28"/>
        </w:rPr>
      </w:pPr>
    </w:p>
    <w:p w14:paraId="395DF5A2" w14:textId="367E0DD6" w:rsidR="00D41E3B" w:rsidRDefault="00D41E3B" w:rsidP="00D41E3B">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user and post</w:t>
      </w:r>
    </w:p>
    <w:p w14:paraId="68840033" w14:textId="77777777" w:rsidR="00D201C5" w:rsidRDefault="00D201C5" w:rsidP="00D201C5">
      <w:pPr>
        <w:pStyle w:val="ListParagraph"/>
        <w:rPr>
          <w:rFonts w:ascii="Times New Roman" w:hAnsi="Times New Roman" w:cs="Times New Roman"/>
          <w:sz w:val="28"/>
          <w:szCs w:val="28"/>
        </w:rPr>
      </w:pPr>
    </w:p>
    <w:p w14:paraId="02C014B0" w14:textId="0DF1FD90" w:rsidR="00102167" w:rsidRPr="00102167" w:rsidRDefault="00102167" w:rsidP="00102167">
      <w:pPr>
        <w:pStyle w:val="ListParagraph"/>
        <w:numPr>
          <w:ilvl w:val="1"/>
          <w:numId w:val="55"/>
        </w:numPr>
        <w:rPr>
          <w:rFonts w:ascii="Times New Roman" w:hAnsi="Times New Roman" w:cs="Times New Roman"/>
          <w:sz w:val="28"/>
          <w:szCs w:val="28"/>
        </w:rPr>
      </w:pPr>
      <w:r>
        <w:rPr>
          <w:rFonts w:ascii="Times New Roman" w:hAnsi="Times New Roman" w:cs="Times New Roman"/>
          <w:sz w:val="28"/>
          <w:szCs w:val="28"/>
        </w:rPr>
        <w:t>User creates posts</w:t>
      </w:r>
    </w:p>
    <w:p w14:paraId="37B834D4" w14:textId="77777777" w:rsidR="005B2DBC" w:rsidRDefault="005B2DBC" w:rsidP="005B2DBC">
      <w:pPr>
        <w:pStyle w:val="ListParagraph"/>
        <w:rPr>
          <w:rFonts w:ascii="Times New Roman" w:hAnsi="Times New Roman" w:cs="Times New Roman"/>
          <w:sz w:val="28"/>
          <w:szCs w:val="28"/>
        </w:rPr>
      </w:pPr>
    </w:p>
    <w:p w14:paraId="4E505770" w14:textId="7B3745FD" w:rsidR="005B2DBC" w:rsidRDefault="005B2DBC" w:rsidP="005B2DBC">
      <w:pPr>
        <w:pStyle w:val="ListParagraph"/>
        <w:rPr>
          <w:rFonts w:ascii="Times New Roman" w:hAnsi="Times New Roman" w:cs="Times New Roman"/>
          <w:sz w:val="28"/>
          <w:szCs w:val="28"/>
        </w:rPr>
      </w:pPr>
      <w:r>
        <w:rPr>
          <w:rFonts w:ascii="Times New Roman" w:hAnsi="Times New Roman" w:cs="Times New Roman"/>
          <w:noProof/>
        </w:rPr>
        <w:drawing>
          <wp:inline distT="0" distB="0" distL="0" distR="0" wp14:anchorId="1285071B" wp14:editId="146E4498">
            <wp:extent cx="5723890" cy="515620"/>
            <wp:effectExtent l="0" t="0" r="0" b="0"/>
            <wp:docPr id="1944918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515620"/>
                    </a:xfrm>
                    <a:prstGeom prst="rect">
                      <a:avLst/>
                    </a:prstGeom>
                    <a:noFill/>
                    <a:ln>
                      <a:noFill/>
                    </a:ln>
                  </pic:spPr>
                </pic:pic>
              </a:graphicData>
            </a:graphic>
          </wp:inline>
        </w:drawing>
      </w:r>
    </w:p>
    <w:p w14:paraId="032C0810" w14:textId="77777777" w:rsidR="00D201C5" w:rsidRDefault="00D201C5" w:rsidP="005B2DBC">
      <w:pPr>
        <w:pStyle w:val="ListParagraph"/>
        <w:rPr>
          <w:rFonts w:ascii="Times New Roman" w:hAnsi="Times New Roman" w:cs="Times New Roman"/>
          <w:sz w:val="28"/>
          <w:szCs w:val="28"/>
        </w:rPr>
      </w:pPr>
    </w:p>
    <w:p w14:paraId="22969EA6" w14:textId="77777777" w:rsidR="00D201C5" w:rsidRDefault="00D201C5" w:rsidP="005B2DBC">
      <w:pPr>
        <w:pStyle w:val="ListParagraph"/>
        <w:rPr>
          <w:rFonts w:ascii="Times New Roman" w:hAnsi="Times New Roman" w:cs="Times New Roman"/>
          <w:sz w:val="28"/>
          <w:szCs w:val="28"/>
        </w:rPr>
      </w:pPr>
    </w:p>
    <w:p w14:paraId="4B00C301" w14:textId="77777777" w:rsidR="00D201C5" w:rsidRDefault="00D201C5" w:rsidP="005B2DBC">
      <w:pPr>
        <w:pStyle w:val="ListParagraph"/>
        <w:rPr>
          <w:rFonts w:ascii="Times New Roman" w:hAnsi="Times New Roman" w:cs="Times New Roman"/>
          <w:sz w:val="28"/>
          <w:szCs w:val="28"/>
        </w:rPr>
      </w:pPr>
    </w:p>
    <w:p w14:paraId="5006F8E9" w14:textId="77777777" w:rsidR="00D201C5" w:rsidRDefault="00D201C5" w:rsidP="005B2DBC">
      <w:pPr>
        <w:pStyle w:val="ListParagraph"/>
        <w:rPr>
          <w:rFonts w:ascii="Times New Roman" w:hAnsi="Times New Roman" w:cs="Times New Roman"/>
          <w:sz w:val="28"/>
          <w:szCs w:val="28"/>
        </w:rPr>
      </w:pPr>
    </w:p>
    <w:p w14:paraId="18302F8B" w14:textId="77777777" w:rsidR="00D201C5" w:rsidRDefault="00D201C5" w:rsidP="005B2DBC">
      <w:pPr>
        <w:pStyle w:val="ListParagraph"/>
        <w:rPr>
          <w:rFonts w:ascii="Times New Roman" w:hAnsi="Times New Roman" w:cs="Times New Roman"/>
          <w:sz w:val="28"/>
          <w:szCs w:val="28"/>
        </w:rPr>
      </w:pPr>
    </w:p>
    <w:p w14:paraId="12F363B9" w14:textId="6BA69ECB" w:rsidR="005B2DBC" w:rsidRDefault="006765D6" w:rsidP="00102167">
      <w:pPr>
        <w:pStyle w:val="ListParagraph"/>
        <w:numPr>
          <w:ilvl w:val="1"/>
          <w:numId w:val="55"/>
        </w:numPr>
        <w:rPr>
          <w:rFonts w:ascii="Times New Roman" w:hAnsi="Times New Roman" w:cs="Times New Roman"/>
          <w:sz w:val="28"/>
          <w:szCs w:val="28"/>
        </w:rPr>
      </w:pPr>
      <w:r>
        <w:rPr>
          <w:rFonts w:ascii="Times New Roman" w:hAnsi="Times New Roman" w:cs="Times New Roman"/>
          <w:sz w:val="28"/>
          <w:szCs w:val="28"/>
        </w:rPr>
        <w:t>User likes post</w:t>
      </w:r>
    </w:p>
    <w:p w14:paraId="1BE3A6D0" w14:textId="3C2C16F9" w:rsidR="006765D6" w:rsidRDefault="006765D6" w:rsidP="006765D6">
      <w:pPr>
        <w:pStyle w:val="ListParagraph"/>
        <w:ind w:left="1440"/>
        <w:rPr>
          <w:rFonts w:ascii="Times New Roman" w:hAnsi="Times New Roman" w:cs="Times New Roman"/>
          <w:sz w:val="28"/>
          <w:szCs w:val="28"/>
        </w:rPr>
      </w:pPr>
      <w:r>
        <w:rPr>
          <w:rFonts w:ascii="Times New Roman" w:hAnsi="Times New Roman" w:cs="Times New Roman"/>
          <w:noProof/>
        </w:rPr>
        <w:drawing>
          <wp:inline distT="0" distB="0" distL="0" distR="0" wp14:anchorId="027A169E" wp14:editId="26C4A8EE">
            <wp:extent cx="4607859" cy="1367431"/>
            <wp:effectExtent l="0" t="0" r="2540" b="4445"/>
            <wp:docPr id="6703502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0329" cy="1374099"/>
                    </a:xfrm>
                    <a:prstGeom prst="rect">
                      <a:avLst/>
                    </a:prstGeom>
                    <a:noFill/>
                    <a:ln>
                      <a:noFill/>
                    </a:ln>
                  </pic:spPr>
                </pic:pic>
              </a:graphicData>
            </a:graphic>
          </wp:inline>
        </w:drawing>
      </w:r>
    </w:p>
    <w:p w14:paraId="165EA12D" w14:textId="77777777" w:rsidR="00D201C5" w:rsidRDefault="00D201C5" w:rsidP="006765D6">
      <w:pPr>
        <w:pStyle w:val="ListParagraph"/>
        <w:ind w:left="1440"/>
        <w:rPr>
          <w:rFonts w:ascii="Times New Roman" w:hAnsi="Times New Roman" w:cs="Times New Roman"/>
          <w:sz w:val="28"/>
          <w:szCs w:val="28"/>
        </w:rPr>
      </w:pPr>
    </w:p>
    <w:p w14:paraId="23454B3F" w14:textId="5668EE24" w:rsidR="006765D6" w:rsidRDefault="00771716" w:rsidP="00771716">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user and comments</w:t>
      </w:r>
    </w:p>
    <w:p w14:paraId="053BDE8A" w14:textId="77777777" w:rsidR="00D201C5" w:rsidRDefault="00D201C5" w:rsidP="00D201C5">
      <w:pPr>
        <w:pStyle w:val="ListParagraph"/>
        <w:rPr>
          <w:rFonts w:ascii="Times New Roman" w:hAnsi="Times New Roman" w:cs="Times New Roman"/>
          <w:sz w:val="28"/>
          <w:szCs w:val="28"/>
        </w:rPr>
      </w:pPr>
    </w:p>
    <w:p w14:paraId="72B75C3C" w14:textId="77777777" w:rsidR="00771716" w:rsidRDefault="00771716" w:rsidP="00771716">
      <w:pPr>
        <w:pStyle w:val="ListParagraph"/>
        <w:rPr>
          <w:rFonts w:ascii="Times New Roman" w:hAnsi="Times New Roman" w:cs="Times New Roman"/>
          <w:sz w:val="28"/>
          <w:szCs w:val="28"/>
        </w:rPr>
      </w:pPr>
    </w:p>
    <w:p w14:paraId="68BF9371" w14:textId="56D190D7" w:rsidR="00771716" w:rsidRDefault="00771716" w:rsidP="00771716">
      <w:pPr>
        <w:pStyle w:val="ListParagraph"/>
        <w:rPr>
          <w:rFonts w:ascii="Times New Roman" w:hAnsi="Times New Roman" w:cs="Times New Roman"/>
          <w:sz w:val="28"/>
          <w:szCs w:val="28"/>
        </w:rPr>
      </w:pPr>
      <w:r>
        <w:rPr>
          <w:rFonts w:ascii="Times New Roman" w:hAnsi="Times New Roman" w:cs="Times New Roman"/>
          <w:noProof/>
        </w:rPr>
        <w:drawing>
          <wp:inline distT="0" distB="0" distL="0" distR="0" wp14:anchorId="40AE7713" wp14:editId="001AEE1F">
            <wp:extent cx="5723890" cy="515620"/>
            <wp:effectExtent l="0" t="0" r="0" b="0"/>
            <wp:docPr id="18358041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890" cy="515620"/>
                    </a:xfrm>
                    <a:prstGeom prst="rect">
                      <a:avLst/>
                    </a:prstGeom>
                    <a:noFill/>
                    <a:ln>
                      <a:noFill/>
                    </a:ln>
                  </pic:spPr>
                </pic:pic>
              </a:graphicData>
            </a:graphic>
          </wp:inline>
        </w:drawing>
      </w:r>
    </w:p>
    <w:p w14:paraId="63FD3A5A" w14:textId="77777777" w:rsidR="00D201C5" w:rsidRDefault="00D201C5" w:rsidP="00771716">
      <w:pPr>
        <w:pStyle w:val="ListParagraph"/>
        <w:rPr>
          <w:rFonts w:ascii="Times New Roman" w:hAnsi="Times New Roman" w:cs="Times New Roman"/>
          <w:sz w:val="28"/>
          <w:szCs w:val="28"/>
        </w:rPr>
      </w:pPr>
    </w:p>
    <w:p w14:paraId="4873ACD6" w14:textId="70D71950" w:rsidR="00771716" w:rsidRDefault="00771716" w:rsidP="00771716">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post and comment</w:t>
      </w:r>
    </w:p>
    <w:p w14:paraId="1AC742AA" w14:textId="77777777" w:rsidR="00D201C5" w:rsidRDefault="00D201C5" w:rsidP="00D201C5">
      <w:pPr>
        <w:pStyle w:val="ListParagraph"/>
        <w:rPr>
          <w:rFonts w:ascii="Times New Roman" w:hAnsi="Times New Roman" w:cs="Times New Roman"/>
          <w:sz w:val="28"/>
          <w:szCs w:val="28"/>
        </w:rPr>
      </w:pPr>
    </w:p>
    <w:p w14:paraId="31C0BE1D" w14:textId="1BA02EEC" w:rsidR="00771716" w:rsidRDefault="00771716" w:rsidP="00771716">
      <w:pPr>
        <w:ind w:left="360"/>
        <w:rPr>
          <w:rFonts w:ascii="Times New Roman" w:hAnsi="Times New Roman" w:cs="Times New Roman"/>
          <w:sz w:val="28"/>
          <w:szCs w:val="28"/>
        </w:rPr>
      </w:pPr>
      <w:r>
        <w:rPr>
          <w:rFonts w:ascii="Times New Roman" w:hAnsi="Times New Roman" w:cs="Times New Roman"/>
          <w:noProof/>
        </w:rPr>
        <w:drawing>
          <wp:inline distT="0" distB="0" distL="0" distR="0" wp14:anchorId="6B34DBE3" wp14:editId="65E49098">
            <wp:extent cx="5723890" cy="515620"/>
            <wp:effectExtent l="0" t="0" r="0" b="0"/>
            <wp:docPr id="16219561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515620"/>
                    </a:xfrm>
                    <a:prstGeom prst="rect">
                      <a:avLst/>
                    </a:prstGeom>
                    <a:noFill/>
                    <a:ln>
                      <a:noFill/>
                    </a:ln>
                  </pic:spPr>
                </pic:pic>
              </a:graphicData>
            </a:graphic>
          </wp:inline>
        </w:drawing>
      </w:r>
    </w:p>
    <w:p w14:paraId="5A558B91" w14:textId="77777777" w:rsidR="00D201C5" w:rsidRDefault="00D201C5" w:rsidP="00771716">
      <w:pPr>
        <w:ind w:left="360"/>
        <w:rPr>
          <w:rFonts w:ascii="Times New Roman" w:hAnsi="Times New Roman" w:cs="Times New Roman"/>
          <w:sz w:val="28"/>
          <w:szCs w:val="28"/>
        </w:rPr>
      </w:pPr>
    </w:p>
    <w:p w14:paraId="7C0F5B3E" w14:textId="24967B7F" w:rsidR="00771716" w:rsidRDefault="00771716" w:rsidP="00771716">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user and message</w:t>
      </w:r>
    </w:p>
    <w:p w14:paraId="6711CB57" w14:textId="77777777" w:rsidR="00D201C5" w:rsidRDefault="00D201C5" w:rsidP="00D201C5">
      <w:pPr>
        <w:pStyle w:val="ListParagraph"/>
        <w:rPr>
          <w:rFonts w:ascii="Times New Roman" w:hAnsi="Times New Roman" w:cs="Times New Roman"/>
          <w:sz w:val="28"/>
          <w:szCs w:val="28"/>
        </w:rPr>
      </w:pPr>
    </w:p>
    <w:p w14:paraId="1F71099D" w14:textId="77777777" w:rsidR="00771716" w:rsidRDefault="00771716" w:rsidP="00771716">
      <w:pPr>
        <w:pStyle w:val="ListParagraph"/>
        <w:rPr>
          <w:rFonts w:ascii="Times New Roman" w:hAnsi="Times New Roman" w:cs="Times New Roman"/>
          <w:sz w:val="28"/>
          <w:szCs w:val="28"/>
        </w:rPr>
      </w:pPr>
    </w:p>
    <w:p w14:paraId="5EB1978A" w14:textId="5E0F6C90" w:rsidR="00771716" w:rsidRDefault="00771716" w:rsidP="00771716">
      <w:pPr>
        <w:pStyle w:val="ListParagraph"/>
        <w:rPr>
          <w:rFonts w:ascii="Times New Roman" w:hAnsi="Times New Roman" w:cs="Times New Roman"/>
          <w:sz w:val="28"/>
          <w:szCs w:val="28"/>
        </w:rPr>
      </w:pPr>
      <w:r>
        <w:rPr>
          <w:rFonts w:ascii="Times New Roman" w:hAnsi="Times New Roman" w:cs="Times New Roman"/>
          <w:noProof/>
        </w:rPr>
        <w:drawing>
          <wp:inline distT="0" distB="0" distL="0" distR="0" wp14:anchorId="10C4AB94" wp14:editId="63F70961">
            <wp:extent cx="5728335" cy="1635760"/>
            <wp:effectExtent l="0" t="0" r="5715" b="2540"/>
            <wp:docPr id="19662735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335" cy="1635760"/>
                    </a:xfrm>
                    <a:prstGeom prst="rect">
                      <a:avLst/>
                    </a:prstGeom>
                    <a:noFill/>
                    <a:ln>
                      <a:noFill/>
                    </a:ln>
                  </pic:spPr>
                </pic:pic>
              </a:graphicData>
            </a:graphic>
          </wp:inline>
        </w:drawing>
      </w:r>
    </w:p>
    <w:p w14:paraId="5441D0B8" w14:textId="77777777" w:rsidR="00D201C5" w:rsidRDefault="00D201C5" w:rsidP="00771716">
      <w:pPr>
        <w:pStyle w:val="ListParagraph"/>
        <w:rPr>
          <w:rFonts w:ascii="Times New Roman" w:hAnsi="Times New Roman" w:cs="Times New Roman"/>
          <w:sz w:val="28"/>
          <w:szCs w:val="28"/>
        </w:rPr>
      </w:pPr>
    </w:p>
    <w:p w14:paraId="6606A3A9" w14:textId="77777777" w:rsidR="00D201C5" w:rsidRDefault="00D201C5" w:rsidP="00771716">
      <w:pPr>
        <w:pStyle w:val="ListParagraph"/>
        <w:rPr>
          <w:rFonts w:ascii="Times New Roman" w:hAnsi="Times New Roman" w:cs="Times New Roman"/>
          <w:sz w:val="28"/>
          <w:szCs w:val="28"/>
        </w:rPr>
      </w:pPr>
    </w:p>
    <w:p w14:paraId="42EF8F4B" w14:textId="77777777" w:rsidR="00D201C5" w:rsidRDefault="00D201C5" w:rsidP="00771716">
      <w:pPr>
        <w:pStyle w:val="ListParagraph"/>
        <w:rPr>
          <w:rFonts w:ascii="Times New Roman" w:hAnsi="Times New Roman" w:cs="Times New Roman"/>
          <w:sz w:val="28"/>
          <w:szCs w:val="28"/>
        </w:rPr>
      </w:pPr>
    </w:p>
    <w:p w14:paraId="2337F068" w14:textId="77777777" w:rsidR="00D201C5" w:rsidRDefault="00D201C5" w:rsidP="00771716">
      <w:pPr>
        <w:pStyle w:val="ListParagraph"/>
        <w:rPr>
          <w:rFonts w:ascii="Times New Roman" w:hAnsi="Times New Roman" w:cs="Times New Roman"/>
          <w:sz w:val="28"/>
          <w:szCs w:val="28"/>
        </w:rPr>
      </w:pPr>
    </w:p>
    <w:p w14:paraId="1C948024" w14:textId="77777777" w:rsidR="00D201C5" w:rsidRDefault="00D201C5" w:rsidP="00771716">
      <w:pPr>
        <w:pStyle w:val="ListParagraph"/>
        <w:rPr>
          <w:rFonts w:ascii="Times New Roman" w:hAnsi="Times New Roman" w:cs="Times New Roman"/>
          <w:sz w:val="28"/>
          <w:szCs w:val="28"/>
        </w:rPr>
      </w:pPr>
    </w:p>
    <w:p w14:paraId="575CF2BA" w14:textId="77777777" w:rsidR="00D201C5" w:rsidRDefault="00D201C5" w:rsidP="00771716">
      <w:pPr>
        <w:pStyle w:val="ListParagraph"/>
        <w:rPr>
          <w:rFonts w:ascii="Times New Roman" w:hAnsi="Times New Roman" w:cs="Times New Roman"/>
          <w:sz w:val="28"/>
          <w:szCs w:val="28"/>
        </w:rPr>
      </w:pPr>
    </w:p>
    <w:p w14:paraId="2215C5AB" w14:textId="77777777" w:rsidR="00771716" w:rsidRDefault="00771716" w:rsidP="00771716">
      <w:pPr>
        <w:rPr>
          <w:rFonts w:ascii="Times New Roman" w:hAnsi="Times New Roman" w:cs="Times New Roman"/>
          <w:sz w:val="28"/>
          <w:szCs w:val="28"/>
        </w:rPr>
      </w:pPr>
    </w:p>
    <w:p w14:paraId="0AB7939A" w14:textId="316AF68C" w:rsidR="007317A1" w:rsidRDefault="00771716" w:rsidP="00D201C5">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 xml:space="preserve">Relationship between </w:t>
      </w:r>
      <w:r w:rsidR="007317A1">
        <w:rPr>
          <w:rFonts w:ascii="Times New Roman" w:hAnsi="Times New Roman" w:cs="Times New Roman"/>
          <w:sz w:val="28"/>
          <w:szCs w:val="28"/>
        </w:rPr>
        <w:t>message and attachment</w:t>
      </w:r>
    </w:p>
    <w:p w14:paraId="470A96A9" w14:textId="77777777" w:rsidR="00D201C5" w:rsidRPr="00D201C5" w:rsidRDefault="00D201C5" w:rsidP="00D201C5">
      <w:pPr>
        <w:pStyle w:val="ListParagraph"/>
        <w:rPr>
          <w:rFonts w:ascii="Times New Roman" w:hAnsi="Times New Roman" w:cs="Times New Roman"/>
          <w:sz w:val="28"/>
          <w:szCs w:val="28"/>
        </w:rPr>
      </w:pPr>
    </w:p>
    <w:p w14:paraId="476C661F" w14:textId="5A15848A" w:rsidR="00771716" w:rsidRDefault="007317A1" w:rsidP="00771716">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8A79CE" wp14:editId="2C477042">
            <wp:extent cx="4424082" cy="1142189"/>
            <wp:effectExtent l="0" t="0" r="0" b="1270"/>
            <wp:docPr id="11222050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2798" cy="1147021"/>
                    </a:xfrm>
                    <a:prstGeom prst="rect">
                      <a:avLst/>
                    </a:prstGeom>
                    <a:noFill/>
                    <a:ln>
                      <a:noFill/>
                    </a:ln>
                  </pic:spPr>
                </pic:pic>
              </a:graphicData>
            </a:graphic>
          </wp:inline>
        </w:drawing>
      </w:r>
    </w:p>
    <w:p w14:paraId="25BE2250" w14:textId="77777777" w:rsidR="00D201C5" w:rsidRDefault="00D201C5" w:rsidP="00771716">
      <w:pPr>
        <w:pStyle w:val="ListParagraph"/>
        <w:rPr>
          <w:rFonts w:ascii="Times New Roman" w:hAnsi="Times New Roman" w:cs="Times New Roman"/>
          <w:sz w:val="28"/>
          <w:szCs w:val="28"/>
        </w:rPr>
      </w:pPr>
    </w:p>
    <w:p w14:paraId="61FE6149" w14:textId="007ED701" w:rsidR="005B2DBC" w:rsidRDefault="004242D6" w:rsidP="004242D6">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user and group</w:t>
      </w:r>
    </w:p>
    <w:p w14:paraId="01BAE6D6" w14:textId="77777777" w:rsidR="00D201C5" w:rsidRDefault="00D201C5" w:rsidP="00D201C5">
      <w:pPr>
        <w:pStyle w:val="ListParagraph"/>
        <w:rPr>
          <w:rFonts w:ascii="Times New Roman" w:hAnsi="Times New Roman" w:cs="Times New Roman"/>
          <w:sz w:val="28"/>
          <w:szCs w:val="28"/>
        </w:rPr>
      </w:pPr>
    </w:p>
    <w:p w14:paraId="0FC54EEF" w14:textId="5FE7AD4A" w:rsidR="0026259B" w:rsidRDefault="0026259B" w:rsidP="0026259B">
      <w:pPr>
        <w:pStyle w:val="ListParagraph"/>
        <w:numPr>
          <w:ilvl w:val="1"/>
          <w:numId w:val="55"/>
        </w:numPr>
        <w:rPr>
          <w:rFonts w:ascii="Times New Roman" w:hAnsi="Times New Roman" w:cs="Times New Roman"/>
          <w:sz w:val="28"/>
          <w:szCs w:val="28"/>
        </w:rPr>
      </w:pPr>
      <w:r>
        <w:rPr>
          <w:rFonts w:ascii="Times New Roman" w:hAnsi="Times New Roman" w:cs="Times New Roman"/>
          <w:sz w:val="28"/>
          <w:szCs w:val="28"/>
        </w:rPr>
        <w:t>User creates group</w:t>
      </w:r>
    </w:p>
    <w:p w14:paraId="11291CC3" w14:textId="77777777" w:rsidR="00D201C5" w:rsidRDefault="00D201C5" w:rsidP="00D201C5">
      <w:pPr>
        <w:pStyle w:val="ListParagraph"/>
        <w:ind w:left="1440"/>
        <w:rPr>
          <w:rFonts w:ascii="Times New Roman" w:hAnsi="Times New Roman" w:cs="Times New Roman"/>
          <w:sz w:val="28"/>
          <w:szCs w:val="28"/>
        </w:rPr>
      </w:pPr>
    </w:p>
    <w:p w14:paraId="6C1A645E" w14:textId="4B895465" w:rsidR="0026259B" w:rsidRDefault="0026259B" w:rsidP="0026259B">
      <w:pPr>
        <w:pStyle w:val="ListParagraph"/>
        <w:ind w:left="1440"/>
        <w:rPr>
          <w:rFonts w:ascii="Times New Roman" w:hAnsi="Times New Roman" w:cs="Times New Roman"/>
          <w:sz w:val="28"/>
          <w:szCs w:val="28"/>
        </w:rPr>
      </w:pPr>
      <w:r>
        <w:rPr>
          <w:rFonts w:ascii="Times New Roman" w:hAnsi="Times New Roman" w:cs="Times New Roman"/>
          <w:noProof/>
        </w:rPr>
        <w:drawing>
          <wp:inline distT="0" distB="0" distL="0" distR="0" wp14:anchorId="6E779668" wp14:editId="63C7B8FF">
            <wp:extent cx="5257800" cy="1353820"/>
            <wp:effectExtent l="0" t="0" r="0" b="0"/>
            <wp:docPr id="176888136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1353820"/>
                    </a:xfrm>
                    <a:prstGeom prst="rect">
                      <a:avLst/>
                    </a:prstGeom>
                    <a:noFill/>
                    <a:ln>
                      <a:noFill/>
                    </a:ln>
                  </pic:spPr>
                </pic:pic>
              </a:graphicData>
            </a:graphic>
          </wp:inline>
        </w:drawing>
      </w:r>
    </w:p>
    <w:p w14:paraId="25235171" w14:textId="77777777" w:rsidR="00D201C5" w:rsidRDefault="00D201C5" w:rsidP="0026259B">
      <w:pPr>
        <w:pStyle w:val="ListParagraph"/>
        <w:ind w:left="1440"/>
        <w:rPr>
          <w:rFonts w:ascii="Times New Roman" w:hAnsi="Times New Roman" w:cs="Times New Roman"/>
          <w:sz w:val="28"/>
          <w:szCs w:val="28"/>
        </w:rPr>
      </w:pPr>
    </w:p>
    <w:p w14:paraId="22263262" w14:textId="5A173DE1" w:rsidR="0026259B" w:rsidRDefault="0026259B" w:rsidP="0026259B">
      <w:pPr>
        <w:pStyle w:val="ListParagraph"/>
        <w:numPr>
          <w:ilvl w:val="1"/>
          <w:numId w:val="55"/>
        </w:numPr>
        <w:rPr>
          <w:rFonts w:ascii="Times New Roman" w:hAnsi="Times New Roman" w:cs="Times New Roman"/>
          <w:sz w:val="28"/>
          <w:szCs w:val="28"/>
        </w:rPr>
      </w:pPr>
      <w:r>
        <w:rPr>
          <w:rFonts w:ascii="Times New Roman" w:hAnsi="Times New Roman" w:cs="Times New Roman"/>
          <w:sz w:val="28"/>
          <w:szCs w:val="28"/>
        </w:rPr>
        <w:t xml:space="preserve">Group has </w:t>
      </w:r>
      <w:r w:rsidR="006140AE">
        <w:rPr>
          <w:rFonts w:ascii="Times New Roman" w:hAnsi="Times New Roman" w:cs="Times New Roman"/>
          <w:sz w:val="28"/>
          <w:szCs w:val="28"/>
        </w:rPr>
        <w:t xml:space="preserve">user </w:t>
      </w:r>
    </w:p>
    <w:p w14:paraId="06D73D94" w14:textId="77777777" w:rsidR="00D201C5" w:rsidRDefault="00D201C5" w:rsidP="00D201C5">
      <w:pPr>
        <w:pStyle w:val="ListParagraph"/>
        <w:ind w:left="1440"/>
        <w:rPr>
          <w:rFonts w:ascii="Times New Roman" w:hAnsi="Times New Roman" w:cs="Times New Roman"/>
          <w:sz w:val="28"/>
          <w:szCs w:val="28"/>
        </w:rPr>
      </w:pPr>
    </w:p>
    <w:p w14:paraId="04A2CFBE" w14:textId="1021F1E1" w:rsidR="006140AE" w:rsidRDefault="006140AE" w:rsidP="006140AE">
      <w:pPr>
        <w:pStyle w:val="ListParagraph"/>
        <w:ind w:left="1440"/>
        <w:rPr>
          <w:rFonts w:ascii="Times New Roman" w:hAnsi="Times New Roman" w:cs="Times New Roman"/>
          <w:sz w:val="28"/>
          <w:szCs w:val="28"/>
        </w:rPr>
      </w:pPr>
      <w:r>
        <w:rPr>
          <w:rFonts w:ascii="Times New Roman" w:hAnsi="Times New Roman" w:cs="Times New Roman"/>
          <w:noProof/>
        </w:rPr>
        <w:drawing>
          <wp:inline distT="0" distB="0" distL="0" distR="0" wp14:anchorId="01490688" wp14:editId="551EF828">
            <wp:extent cx="5293584" cy="1455236"/>
            <wp:effectExtent l="0" t="0" r="2540" b="0"/>
            <wp:docPr id="177906740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8812" cy="1459422"/>
                    </a:xfrm>
                    <a:prstGeom prst="rect">
                      <a:avLst/>
                    </a:prstGeom>
                    <a:noFill/>
                    <a:ln>
                      <a:noFill/>
                    </a:ln>
                  </pic:spPr>
                </pic:pic>
              </a:graphicData>
            </a:graphic>
          </wp:inline>
        </w:drawing>
      </w:r>
    </w:p>
    <w:p w14:paraId="57875EA3" w14:textId="77777777" w:rsidR="006140AE" w:rsidRDefault="006140AE" w:rsidP="006140AE">
      <w:pPr>
        <w:rPr>
          <w:rFonts w:ascii="Times New Roman" w:hAnsi="Times New Roman" w:cs="Times New Roman"/>
          <w:sz w:val="28"/>
          <w:szCs w:val="28"/>
        </w:rPr>
      </w:pPr>
    </w:p>
    <w:p w14:paraId="60C880C7" w14:textId="77777777" w:rsidR="00494D54" w:rsidRDefault="006140AE" w:rsidP="006140AE">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 xml:space="preserve">Relationship between </w:t>
      </w:r>
      <w:r w:rsidR="001A6BC8">
        <w:rPr>
          <w:rFonts w:ascii="Times New Roman" w:hAnsi="Times New Roman" w:cs="Times New Roman"/>
          <w:sz w:val="28"/>
          <w:szCs w:val="28"/>
        </w:rPr>
        <w:t>Group message and attachment</w:t>
      </w:r>
    </w:p>
    <w:p w14:paraId="2B9D26D2" w14:textId="4E20F0F3" w:rsidR="006140AE" w:rsidRPr="006140AE" w:rsidRDefault="001A6BC8" w:rsidP="00494D54">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04A10D00" w14:textId="77777777" w:rsidR="00494D54" w:rsidRDefault="00BE7AB8" w:rsidP="000F31A7">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C2247F" wp14:editId="31069A25">
            <wp:extent cx="5728335" cy="1478915"/>
            <wp:effectExtent l="0" t="0" r="5715" b="6985"/>
            <wp:docPr id="12244209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335" cy="1478915"/>
                    </a:xfrm>
                    <a:prstGeom prst="rect">
                      <a:avLst/>
                    </a:prstGeom>
                    <a:noFill/>
                    <a:ln>
                      <a:noFill/>
                    </a:ln>
                  </pic:spPr>
                </pic:pic>
              </a:graphicData>
            </a:graphic>
          </wp:inline>
        </w:drawing>
      </w:r>
    </w:p>
    <w:p w14:paraId="0D4ED683" w14:textId="77777777" w:rsidR="00494D54" w:rsidRDefault="00494D54" w:rsidP="000F31A7">
      <w:pPr>
        <w:pStyle w:val="ListParagraph"/>
        <w:rPr>
          <w:rFonts w:ascii="Times New Roman" w:hAnsi="Times New Roman" w:cs="Times New Roman"/>
          <w:sz w:val="28"/>
          <w:szCs w:val="28"/>
        </w:rPr>
      </w:pPr>
    </w:p>
    <w:p w14:paraId="15B7692D" w14:textId="4B69CB94" w:rsidR="00494D54" w:rsidRDefault="00494D54" w:rsidP="00494D54">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group and group message</w:t>
      </w:r>
    </w:p>
    <w:p w14:paraId="72ED8D6B" w14:textId="77777777" w:rsidR="00494D54" w:rsidRDefault="00494D54" w:rsidP="00494D54">
      <w:pPr>
        <w:pStyle w:val="ListParagraph"/>
        <w:rPr>
          <w:rFonts w:ascii="Times New Roman" w:hAnsi="Times New Roman" w:cs="Times New Roman"/>
          <w:sz w:val="28"/>
          <w:szCs w:val="28"/>
        </w:rPr>
      </w:pPr>
    </w:p>
    <w:p w14:paraId="64B3775A" w14:textId="4F1A8959" w:rsidR="00483941" w:rsidRDefault="00483941" w:rsidP="00494D54">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13F073" wp14:editId="063187DA">
            <wp:extent cx="5731510" cy="963716"/>
            <wp:effectExtent l="0" t="0" r="2540" b="8255"/>
            <wp:docPr id="1936372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963716"/>
                    </a:xfrm>
                    <a:prstGeom prst="rect">
                      <a:avLst/>
                    </a:prstGeom>
                    <a:noFill/>
                    <a:ln>
                      <a:noFill/>
                    </a:ln>
                  </pic:spPr>
                </pic:pic>
              </a:graphicData>
            </a:graphic>
          </wp:inline>
        </w:drawing>
      </w:r>
    </w:p>
    <w:p w14:paraId="0DE79AAB" w14:textId="77777777" w:rsidR="00827035" w:rsidRDefault="00827035" w:rsidP="00494D54">
      <w:pPr>
        <w:pStyle w:val="ListParagraph"/>
        <w:rPr>
          <w:rFonts w:ascii="Times New Roman" w:hAnsi="Times New Roman" w:cs="Times New Roman"/>
          <w:sz w:val="28"/>
          <w:szCs w:val="28"/>
        </w:rPr>
      </w:pPr>
    </w:p>
    <w:p w14:paraId="3DEB9111" w14:textId="2053D51B" w:rsidR="00827035" w:rsidRDefault="00827035" w:rsidP="00827035">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user and group message</w:t>
      </w:r>
    </w:p>
    <w:p w14:paraId="6DD98213" w14:textId="77777777" w:rsidR="00D201C5" w:rsidRDefault="00D201C5" w:rsidP="00D201C5">
      <w:pPr>
        <w:pStyle w:val="ListParagraph"/>
        <w:rPr>
          <w:rFonts w:ascii="Times New Roman" w:hAnsi="Times New Roman" w:cs="Times New Roman"/>
          <w:sz w:val="28"/>
          <w:szCs w:val="28"/>
        </w:rPr>
      </w:pPr>
    </w:p>
    <w:p w14:paraId="205D8261" w14:textId="3092158F" w:rsidR="00827035" w:rsidRDefault="00827035" w:rsidP="00827035">
      <w:pPr>
        <w:pStyle w:val="ListParagraph"/>
        <w:rPr>
          <w:rFonts w:ascii="Times New Roman" w:hAnsi="Times New Roman" w:cs="Times New Roman"/>
          <w:sz w:val="28"/>
          <w:szCs w:val="28"/>
        </w:rPr>
      </w:pPr>
      <w:r>
        <w:rPr>
          <w:rFonts w:ascii="Times New Roman" w:hAnsi="Times New Roman" w:cs="Times New Roman"/>
          <w:noProof/>
        </w:rPr>
        <w:drawing>
          <wp:inline distT="0" distB="0" distL="0" distR="0" wp14:anchorId="6F51E68A" wp14:editId="340622EF">
            <wp:extent cx="4970780" cy="2115820"/>
            <wp:effectExtent l="0" t="0" r="1270" b="0"/>
            <wp:docPr id="13809724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0780" cy="2115820"/>
                    </a:xfrm>
                    <a:prstGeom prst="rect">
                      <a:avLst/>
                    </a:prstGeom>
                    <a:noFill/>
                    <a:ln>
                      <a:noFill/>
                    </a:ln>
                  </pic:spPr>
                </pic:pic>
              </a:graphicData>
            </a:graphic>
          </wp:inline>
        </w:drawing>
      </w:r>
    </w:p>
    <w:p w14:paraId="184078CE" w14:textId="77777777" w:rsidR="00D201C5" w:rsidRDefault="00D201C5" w:rsidP="00827035">
      <w:pPr>
        <w:pStyle w:val="ListParagraph"/>
        <w:rPr>
          <w:rFonts w:ascii="Times New Roman" w:hAnsi="Times New Roman" w:cs="Times New Roman"/>
          <w:sz w:val="28"/>
          <w:szCs w:val="28"/>
        </w:rPr>
      </w:pPr>
    </w:p>
    <w:p w14:paraId="55F0A90E" w14:textId="597B650F" w:rsidR="00D201C5" w:rsidRDefault="00D201C5" w:rsidP="00D201C5">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Admin and user</w:t>
      </w:r>
    </w:p>
    <w:p w14:paraId="20138B1A" w14:textId="77777777" w:rsidR="00D201C5" w:rsidRDefault="00D201C5" w:rsidP="00D201C5">
      <w:pPr>
        <w:pStyle w:val="ListParagraph"/>
        <w:rPr>
          <w:rFonts w:ascii="Times New Roman" w:hAnsi="Times New Roman" w:cs="Times New Roman"/>
          <w:sz w:val="28"/>
          <w:szCs w:val="28"/>
        </w:rPr>
      </w:pPr>
    </w:p>
    <w:p w14:paraId="62CBD56B" w14:textId="2A7563C0" w:rsidR="00D201C5" w:rsidRDefault="00D201C5" w:rsidP="00D201C5">
      <w:pPr>
        <w:pStyle w:val="ListParagraph"/>
        <w:rPr>
          <w:rFonts w:ascii="Times New Roman" w:hAnsi="Times New Roman" w:cs="Times New Roman"/>
          <w:sz w:val="28"/>
          <w:szCs w:val="28"/>
        </w:rPr>
      </w:pPr>
      <w:r>
        <w:rPr>
          <w:rFonts w:ascii="Times New Roman" w:hAnsi="Times New Roman" w:cs="Times New Roman"/>
          <w:noProof/>
        </w:rPr>
        <w:drawing>
          <wp:inline distT="0" distB="0" distL="0" distR="0" wp14:anchorId="74808640" wp14:editId="01AB4CB9">
            <wp:extent cx="5544820" cy="591820"/>
            <wp:effectExtent l="0" t="0" r="0" b="0"/>
            <wp:docPr id="10530107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4820" cy="591820"/>
                    </a:xfrm>
                    <a:prstGeom prst="rect">
                      <a:avLst/>
                    </a:prstGeom>
                    <a:noFill/>
                    <a:ln>
                      <a:noFill/>
                    </a:ln>
                  </pic:spPr>
                </pic:pic>
              </a:graphicData>
            </a:graphic>
          </wp:inline>
        </w:drawing>
      </w:r>
    </w:p>
    <w:p w14:paraId="3CF19A0A" w14:textId="77777777" w:rsidR="00D201C5" w:rsidRDefault="00D201C5" w:rsidP="00D201C5">
      <w:pPr>
        <w:pStyle w:val="ListParagraph"/>
        <w:rPr>
          <w:rFonts w:ascii="Times New Roman" w:hAnsi="Times New Roman" w:cs="Times New Roman"/>
          <w:sz w:val="28"/>
          <w:szCs w:val="28"/>
        </w:rPr>
      </w:pPr>
    </w:p>
    <w:p w14:paraId="5CC4E16C" w14:textId="0B79CF37" w:rsidR="00483941" w:rsidRPr="00483941" w:rsidRDefault="00483941" w:rsidP="00483941">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Admin and report</w:t>
      </w:r>
    </w:p>
    <w:p w14:paraId="2088EE54" w14:textId="77777777" w:rsidR="00494D54" w:rsidRDefault="00494D54" w:rsidP="000F31A7">
      <w:pPr>
        <w:pStyle w:val="ListParagraph"/>
        <w:rPr>
          <w:rFonts w:ascii="Times New Roman" w:hAnsi="Times New Roman" w:cs="Times New Roman"/>
          <w:sz w:val="28"/>
          <w:szCs w:val="28"/>
        </w:rPr>
      </w:pPr>
    </w:p>
    <w:p w14:paraId="696005B8" w14:textId="77777777" w:rsidR="00494D54" w:rsidRDefault="00494D54" w:rsidP="000F31A7">
      <w:pPr>
        <w:pStyle w:val="ListParagraph"/>
        <w:rPr>
          <w:rFonts w:ascii="Times New Roman" w:hAnsi="Times New Roman" w:cs="Times New Roman"/>
          <w:sz w:val="28"/>
          <w:szCs w:val="28"/>
        </w:rPr>
      </w:pPr>
    </w:p>
    <w:p w14:paraId="6EC2B080" w14:textId="77777777" w:rsidR="00483941" w:rsidRDefault="00BE7AB8" w:rsidP="000F31A7">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7CAE2A" wp14:editId="4633F9EC">
            <wp:extent cx="5732780" cy="502285"/>
            <wp:effectExtent l="0" t="0" r="1270" b="0"/>
            <wp:docPr id="19549311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502285"/>
                    </a:xfrm>
                    <a:prstGeom prst="rect">
                      <a:avLst/>
                    </a:prstGeom>
                    <a:noFill/>
                    <a:ln>
                      <a:noFill/>
                    </a:ln>
                  </pic:spPr>
                </pic:pic>
              </a:graphicData>
            </a:graphic>
          </wp:inline>
        </w:drawing>
      </w:r>
    </w:p>
    <w:p w14:paraId="2DDB3F0C" w14:textId="77777777" w:rsidR="00D201C5" w:rsidRDefault="00D201C5" w:rsidP="000F31A7">
      <w:pPr>
        <w:pStyle w:val="ListParagraph"/>
        <w:rPr>
          <w:rFonts w:ascii="Times New Roman" w:hAnsi="Times New Roman" w:cs="Times New Roman"/>
          <w:sz w:val="28"/>
          <w:szCs w:val="28"/>
        </w:rPr>
      </w:pPr>
    </w:p>
    <w:p w14:paraId="3F05B650" w14:textId="77777777" w:rsidR="00483941" w:rsidRDefault="00483941" w:rsidP="000F31A7">
      <w:pPr>
        <w:pStyle w:val="ListParagraph"/>
        <w:rPr>
          <w:rFonts w:ascii="Times New Roman" w:hAnsi="Times New Roman" w:cs="Times New Roman"/>
          <w:sz w:val="28"/>
          <w:szCs w:val="28"/>
        </w:rPr>
      </w:pPr>
    </w:p>
    <w:p w14:paraId="1CC256E6" w14:textId="3A433CAD" w:rsidR="00483941" w:rsidRDefault="00483941" w:rsidP="00483941">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 xml:space="preserve">Relationship between </w:t>
      </w:r>
      <w:r w:rsidR="00827035">
        <w:rPr>
          <w:rFonts w:ascii="Times New Roman" w:hAnsi="Times New Roman" w:cs="Times New Roman"/>
          <w:sz w:val="28"/>
          <w:szCs w:val="28"/>
        </w:rPr>
        <w:t>Report and user</w:t>
      </w:r>
    </w:p>
    <w:p w14:paraId="7DE84EF3" w14:textId="5B0F231B" w:rsidR="004B669C" w:rsidRDefault="00BE7AB8" w:rsidP="000F31A7">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130275" wp14:editId="007ACDAE">
            <wp:extent cx="4997824" cy="1673698"/>
            <wp:effectExtent l="0" t="0" r="6985" b="9525"/>
            <wp:docPr id="20227726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7824" cy="1673698"/>
                    </a:xfrm>
                    <a:prstGeom prst="rect">
                      <a:avLst/>
                    </a:prstGeom>
                    <a:noFill/>
                    <a:ln>
                      <a:noFill/>
                    </a:ln>
                  </pic:spPr>
                </pic:pic>
              </a:graphicData>
            </a:graphic>
          </wp:inline>
        </w:drawing>
      </w:r>
    </w:p>
    <w:p w14:paraId="38258070" w14:textId="77777777" w:rsidR="00D201C5" w:rsidRDefault="00D201C5" w:rsidP="000F31A7">
      <w:pPr>
        <w:pStyle w:val="ListParagraph"/>
        <w:rPr>
          <w:rFonts w:ascii="Times New Roman" w:hAnsi="Times New Roman" w:cs="Times New Roman"/>
          <w:sz w:val="28"/>
          <w:szCs w:val="28"/>
        </w:rPr>
      </w:pPr>
    </w:p>
    <w:p w14:paraId="61E8E257" w14:textId="49115735" w:rsidR="00827035" w:rsidRDefault="000950F7" w:rsidP="000950F7">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session and user</w:t>
      </w:r>
    </w:p>
    <w:p w14:paraId="1D2EFEDB" w14:textId="77777777" w:rsidR="00D201C5" w:rsidRDefault="00D201C5" w:rsidP="00D201C5">
      <w:pPr>
        <w:pStyle w:val="ListParagraph"/>
        <w:rPr>
          <w:rFonts w:ascii="Times New Roman" w:hAnsi="Times New Roman" w:cs="Times New Roman"/>
          <w:sz w:val="28"/>
          <w:szCs w:val="28"/>
        </w:rPr>
      </w:pPr>
    </w:p>
    <w:p w14:paraId="531EAFC8" w14:textId="21881BA3" w:rsidR="000950F7" w:rsidRDefault="000950F7" w:rsidP="000950F7">
      <w:pPr>
        <w:pStyle w:val="ListParagraph"/>
        <w:rPr>
          <w:rFonts w:ascii="Times New Roman" w:hAnsi="Times New Roman" w:cs="Times New Roman"/>
          <w:sz w:val="28"/>
          <w:szCs w:val="28"/>
        </w:rPr>
      </w:pPr>
      <w:r>
        <w:rPr>
          <w:rFonts w:ascii="Times New Roman" w:hAnsi="Times New Roman" w:cs="Times New Roman"/>
          <w:noProof/>
        </w:rPr>
        <w:drawing>
          <wp:inline distT="0" distB="0" distL="0" distR="0" wp14:anchorId="7D98F71B" wp14:editId="704CBE2B">
            <wp:extent cx="5723890" cy="528955"/>
            <wp:effectExtent l="0" t="0" r="0" b="4445"/>
            <wp:docPr id="18698044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890" cy="528955"/>
                    </a:xfrm>
                    <a:prstGeom prst="rect">
                      <a:avLst/>
                    </a:prstGeom>
                    <a:noFill/>
                    <a:ln>
                      <a:noFill/>
                    </a:ln>
                  </pic:spPr>
                </pic:pic>
              </a:graphicData>
            </a:graphic>
          </wp:inline>
        </w:drawing>
      </w:r>
    </w:p>
    <w:p w14:paraId="5A9E3FFB" w14:textId="77777777" w:rsidR="00D201C5" w:rsidRDefault="00D201C5" w:rsidP="000950F7">
      <w:pPr>
        <w:pStyle w:val="ListParagraph"/>
        <w:rPr>
          <w:rFonts w:ascii="Times New Roman" w:hAnsi="Times New Roman" w:cs="Times New Roman"/>
          <w:sz w:val="28"/>
          <w:szCs w:val="28"/>
        </w:rPr>
      </w:pPr>
    </w:p>
    <w:p w14:paraId="7365482E" w14:textId="77777777" w:rsidR="000950F7" w:rsidRDefault="000950F7" w:rsidP="000950F7">
      <w:pPr>
        <w:pStyle w:val="ListParagraph"/>
        <w:rPr>
          <w:rFonts w:ascii="Times New Roman" w:hAnsi="Times New Roman" w:cs="Times New Roman"/>
          <w:sz w:val="28"/>
          <w:szCs w:val="28"/>
        </w:rPr>
      </w:pPr>
    </w:p>
    <w:p w14:paraId="086BC471" w14:textId="5277570E" w:rsidR="000950F7" w:rsidRDefault="000950F7" w:rsidP="000950F7">
      <w:pPr>
        <w:pStyle w:val="ListParagraph"/>
        <w:numPr>
          <w:ilvl w:val="0"/>
          <w:numId w:val="55"/>
        </w:numPr>
        <w:rPr>
          <w:rFonts w:ascii="Times New Roman" w:hAnsi="Times New Roman" w:cs="Times New Roman"/>
          <w:sz w:val="28"/>
          <w:szCs w:val="28"/>
        </w:rPr>
      </w:pPr>
      <w:r>
        <w:rPr>
          <w:rFonts w:ascii="Times New Roman" w:hAnsi="Times New Roman" w:cs="Times New Roman"/>
          <w:sz w:val="28"/>
          <w:szCs w:val="28"/>
        </w:rPr>
        <w:t>Relationship between Anonymous message and session</w:t>
      </w:r>
    </w:p>
    <w:p w14:paraId="1FA65537" w14:textId="77777777" w:rsidR="000950F7" w:rsidRPr="004B669C" w:rsidRDefault="000950F7" w:rsidP="000950F7">
      <w:pPr>
        <w:pStyle w:val="ListParagraph"/>
        <w:rPr>
          <w:rFonts w:ascii="Times New Roman" w:hAnsi="Times New Roman" w:cs="Times New Roman"/>
          <w:sz w:val="28"/>
          <w:szCs w:val="28"/>
        </w:rPr>
      </w:pPr>
    </w:p>
    <w:p w14:paraId="0D22EF60" w14:textId="757ECD6E" w:rsidR="002C7905" w:rsidRDefault="00BE7AB8" w:rsidP="00C25D53">
      <w:pPr>
        <w:rPr>
          <w:rFonts w:ascii="Times New Roman" w:hAnsi="Times New Roman" w:cs="Times New Roman"/>
        </w:rPr>
      </w:pPr>
      <w:r>
        <w:rPr>
          <w:rFonts w:ascii="Times New Roman" w:hAnsi="Times New Roman" w:cs="Times New Roman"/>
          <w:noProof/>
        </w:rPr>
        <w:drawing>
          <wp:inline distT="0" distB="0" distL="0" distR="0" wp14:anchorId="264310D4" wp14:editId="43108B1C">
            <wp:extent cx="5544820" cy="3724910"/>
            <wp:effectExtent l="0" t="0" r="0" b="8890"/>
            <wp:docPr id="21397537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4820" cy="3724910"/>
                    </a:xfrm>
                    <a:prstGeom prst="rect">
                      <a:avLst/>
                    </a:prstGeom>
                    <a:noFill/>
                    <a:ln>
                      <a:noFill/>
                    </a:ln>
                  </pic:spPr>
                </pic:pic>
              </a:graphicData>
            </a:graphic>
          </wp:inline>
        </w:drawing>
      </w:r>
    </w:p>
    <w:p w14:paraId="2784BBC6" w14:textId="145BD2FB" w:rsidR="00971070" w:rsidRDefault="00971070" w:rsidP="00C25D53">
      <w:pPr>
        <w:rPr>
          <w:rFonts w:ascii="Times New Roman" w:hAnsi="Times New Roman" w:cs="Times New Roman"/>
        </w:rPr>
      </w:pPr>
    </w:p>
    <w:p w14:paraId="5241CB04" w14:textId="621A078A" w:rsidR="00971070" w:rsidRDefault="00971070" w:rsidP="00C25D53">
      <w:pPr>
        <w:rPr>
          <w:rFonts w:ascii="Times New Roman" w:hAnsi="Times New Roman" w:cs="Times New Roman"/>
        </w:rPr>
      </w:pPr>
    </w:p>
    <w:p w14:paraId="24AA1C65" w14:textId="77777777" w:rsidR="00604720" w:rsidRDefault="00604720" w:rsidP="00C25D53">
      <w:pPr>
        <w:rPr>
          <w:rFonts w:ascii="Times New Roman" w:hAnsi="Times New Roman" w:cs="Times New Roman"/>
        </w:rPr>
      </w:pPr>
    </w:p>
    <w:p w14:paraId="59B92EFB" w14:textId="77777777" w:rsidR="00553CC7" w:rsidRDefault="00553CC7" w:rsidP="00C25D53">
      <w:pPr>
        <w:rPr>
          <w:rFonts w:ascii="Times New Roman" w:hAnsi="Times New Roman" w:cs="Times New Roman"/>
          <w:b/>
          <w:bCs/>
          <w:sz w:val="32"/>
          <w:szCs w:val="32"/>
        </w:rPr>
      </w:pPr>
    </w:p>
    <w:p w14:paraId="00355E83" w14:textId="209D9DBD" w:rsidR="00C25D53" w:rsidRPr="00553CC7" w:rsidRDefault="00604720" w:rsidP="00C25D53">
      <w:pPr>
        <w:rPr>
          <w:rFonts w:ascii="Times New Roman" w:hAnsi="Times New Roman" w:cs="Times New Roman"/>
          <w:b/>
          <w:bCs/>
          <w:sz w:val="32"/>
          <w:szCs w:val="32"/>
        </w:rPr>
      </w:pPr>
      <w:r w:rsidRPr="00553CC7">
        <w:rPr>
          <w:rFonts w:ascii="Times New Roman" w:hAnsi="Times New Roman" w:cs="Times New Roman"/>
          <w:b/>
          <w:bCs/>
          <w:sz w:val="32"/>
          <w:szCs w:val="32"/>
        </w:rPr>
        <w:t xml:space="preserve">4.3.4. </w:t>
      </w:r>
      <w:r w:rsidR="00BC44B8" w:rsidRPr="00553CC7">
        <w:rPr>
          <w:rFonts w:ascii="Times New Roman" w:hAnsi="Times New Roman" w:cs="Times New Roman"/>
          <w:b/>
          <w:bCs/>
          <w:sz w:val="32"/>
          <w:szCs w:val="32"/>
        </w:rPr>
        <w:t>Er Diagram</w:t>
      </w:r>
    </w:p>
    <w:p w14:paraId="556A47D7" w14:textId="77777777" w:rsidR="00BC44B8" w:rsidRPr="00324A75" w:rsidRDefault="00BC44B8" w:rsidP="00C25D53">
      <w:pPr>
        <w:rPr>
          <w:rFonts w:ascii="Times New Roman" w:hAnsi="Times New Roman" w:cs="Times New Roman"/>
          <w:sz w:val="44"/>
          <w:szCs w:val="44"/>
        </w:rPr>
      </w:pPr>
    </w:p>
    <w:p w14:paraId="74D00BD0" w14:textId="3419BBB8" w:rsidR="00C25D53" w:rsidRPr="00324A75" w:rsidRDefault="007F5B9B" w:rsidP="00C25D53">
      <w:pPr>
        <w:rPr>
          <w:rFonts w:ascii="Times New Roman" w:hAnsi="Times New Roman" w:cs="Times New Roman"/>
        </w:rPr>
      </w:pPr>
      <w:r>
        <w:rPr>
          <w:rFonts w:ascii="Times New Roman" w:hAnsi="Times New Roman" w:cs="Times New Roman"/>
          <w:noProof/>
        </w:rPr>
        <w:drawing>
          <wp:inline distT="0" distB="0" distL="0" distR="0" wp14:anchorId="26C21043" wp14:editId="3456FCBA">
            <wp:extent cx="5831541" cy="5900234"/>
            <wp:effectExtent l="0" t="0" r="0" b="5715"/>
            <wp:docPr id="163899706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3396" cy="5922347"/>
                    </a:xfrm>
                    <a:prstGeom prst="rect">
                      <a:avLst/>
                    </a:prstGeom>
                    <a:noFill/>
                    <a:ln>
                      <a:noFill/>
                    </a:ln>
                  </pic:spPr>
                </pic:pic>
              </a:graphicData>
            </a:graphic>
          </wp:inline>
        </w:drawing>
      </w:r>
    </w:p>
    <w:p w14:paraId="0A349BC7" w14:textId="77777777" w:rsidR="00C25D53" w:rsidRPr="00324A75" w:rsidRDefault="00C25D53" w:rsidP="00C25D53">
      <w:pPr>
        <w:rPr>
          <w:rFonts w:ascii="Times New Roman" w:hAnsi="Times New Roman" w:cs="Times New Roman"/>
        </w:rPr>
      </w:pPr>
    </w:p>
    <w:p w14:paraId="4A170438" w14:textId="77777777" w:rsidR="00C25D53" w:rsidRPr="00324A75" w:rsidRDefault="00C25D53" w:rsidP="00C25D53">
      <w:pPr>
        <w:rPr>
          <w:rFonts w:ascii="Times New Roman" w:hAnsi="Times New Roman" w:cs="Times New Roman"/>
        </w:rPr>
      </w:pPr>
    </w:p>
    <w:p w14:paraId="3E420F8A" w14:textId="77777777" w:rsidR="00C25D53" w:rsidRPr="00324A75" w:rsidRDefault="00C25D53" w:rsidP="00C25D53">
      <w:pPr>
        <w:rPr>
          <w:rFonts w:ascii="Times New Roman" w:hAnsi="Times New Roman" w:cs="Times New Roman"/>
        </w:rPr>
      </w:pPr>
    </w:p>
    <w:p w14:paraId="4A0FE079" w14:textId="77777777" w:rsidR="00C25D53" w:rsidRPr="00324A75" w:rsidRDefault="00C25D53" w:rsidP="00C25D53">
      <w:pPr>
        <w:rPr>
          <w:rFonts w:ascii="Times New Roman" w:hAnsi="Times New Roman" w:cs="Times New Roman"/>
        </w:rPr>
      </w:pPr>
    </w:p>
    <w:p w14:paraId="3E11735F" w14:textId="77777777" w:rsidR="007C1D11" w:rsidRDefault="007C1D11" w:rsidP="007C1D11">
      <w:pPr>
        <w:rPr>
          <w:rFonts w:ascii="Times New Roman" w:hAnsi="Times New Roman" w:cs="Times New Roman"/>
        </w:rPr>
      </w:pPr>
    </w:p>
    <w:p w14:paraId="0EE17DD8" w14:textId="77777777" w:rsidR="007C1D11" w:rsidRDefault="007C1D11" w:rsidP="007C1D11">
      <w:pPr>
        <w:rPr>
          <w:rFonts w:ascii="Times New Roman" w:hAnsi="Times New Roman" w:cs="Times New Roman"/>
        </w:rPr>
      </w:pPr>
    </w:p>
    <w:p w14:paraId="3B750059" w14:textId="4DBAB5E9" w:rsidR="00C25D53" w:rsidRPr="00324A75" w:rsidRDefault="00C25D53" w:rsidP="007C1D11">
      <w:pPr>
        <w:rPr>
          <w:rFonts w:ascii="Times New Roman" w:hAnsi="Times New Roman" w:cs="Times New Roman"/>
          <w:b/>
          <w:bCs/>
          <w:sz w:val="32"/>
          <w:szCs w:val="32"/>
        </w:rPr>
      </w:pPr>
      <w:r w:rsidRPr="00324A75">
        <w:rPr>
          <w:rFonts w:ascii="Times New Roman" w:hAnsi="Times New Roman" w:cs="Times New Roman"/>
          <w:b/>
          <w:bCs/>
          <w:sz w:val="44"/>
          <w:szCs w:val="44"/>
        </w:rPr>
        <w:br/>
      </w:r>
      <w:r w:rsidR="007C1D11">
        <w:rPr>
          <w:rFonts w:ascii="Times New Roman" w:hAnsi="Times New Roman" w:cs="Times New Roman"/>
          <w:b/>
          <w:bCs/>
          <w:sz w:val="32"/>
          <w:szCs w:val="32"/>
        </w:rPr>
        <w:t xml:space="preserve">4.2 </w:t>
      </w:r>
      <w:r w:rsidRPr="00324A75">
        <w:rPr>
          <w:rFonts w:ascii="Times New Roman" w:hAnsi="Times New Roman" w:cs="Times New Roman"/>
          <w:b/>
          <w:bCs/>
          <w:sz w:val="32"/>
          <w:szCs w:val="32"/>
        </w:rPr>
        <w:t xml:space="preserve">Module </w:t>
      </w:r>
      <w:r w:rsidR="00AF3E47" w:rsidRPr="00324A75">
        <w:rPr>
          <w:rFonts w:ascii="Times New Roman" w:hAnsi="Times New Roman" w:cs="Times New Roman"/>
          <w:b/>
          <w:bCs/>
          <w:sz w:val="32"/>
          <w:szCs w:val="32"/>
        </w:rPr>
        <w:t>Diagram</w:t>
      </w:r>
    </w:p>
    <w:p w14:paraId="76A84724" w14:textId="77777777" w:rsidR="00C25D53" w:rsidRPr="00324A75" w:rsidRDefault="00C25D53" w:rsidP="00C25D53">
      <w:pPr>
        <w:jc w:val="center"/>
        <w:rPr>
          <w:rFonts w:ascii="Times New Roman" w:hAnsi="Times New Roman" w:cs="Times New Roman"/>
        </w:rPr>
      </w:pPr>
    </w:p>
    <w:p w14:paraId="49931D59" w14:textId="440FB3D0" w:rsidR="00A5223C" w:rsidRPr="00324A75" w:rsidRDefault="00A5223C" w:rsidP="006130A3">
      <w:pPr>
        <w:jc w:val="both"/>
        <w:rPr>
          <w:rFonts w:ascii="Times New Roman" w:hAnsi="Times New Roman" w:cs="Times New Roman"/>
        </w:rPr>
      </w:pPr>
      <w:r w:rsidRPr="00324A75">
        <w:rPr>
          <w:rFonts w:ascii="Times New Roman" w:hAnsi="Times New Roman" w:cs="Times New Roman"/>
          <w:sz w:val="24"/>
          <w:szCs w:val="24"/>
          <w:lang w:val="en-US"/>
        </w:rPr>
        <w:t>Module diagram is a diagram which is used for showing the allocation of classes and objects to module in the physical design of a system. Module Diagram indicates the partitioning of the system architecture. Through this diagram, it is possible to understand the general physical architecture of a system. The two essential elements of a module diagram are modules and their dependencies.</w:t>
      </w:r>
      <w:r w:rsidRPr="00324A75">
        <w:rPr>
          <w:rFonts w:ascii="Times New Roman" w:hAnsi="Times New Roman" w:cs="Times New Roman"/>
          <w:sz w:val="24"/>
          <w:szCs w:val="24"/>
          <w:lang w:val="en-US"/>
        </w:rPr>
        <w:br/>
      </w:r>
      <w:r w:rsidR="00971070" w:rsidRPr="00324A75">
        <w:rPr>
          <w:noProof/>
        </w:rPr>
        <mc:AlternateContent>
          <mc:Choice Requires="wpg">
            <w:drawing>
              <wp:inline distT="0" distB="0" distL="0" distR="0" wp14:anchorId="3BA3B90A" wp14:editId="0C939C6F">
                <wp:extent cx="5731510" cy="19685"/>
                <wp:effectExtent l="0" t="0" r="21590" b="18415"/>
                <wp:docPr id="496683691" name="Group 496683691"/>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32879696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5617853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43068632"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25700537"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2846305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2316463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1118638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16807138"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87263922"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C4D2DC7" id="Group 496683691"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48D27840" w14:textId="1650C156" w:rsidR="00633137" w:rsidRPr="00324A75" w:rsidRDefault="00C25D53" w:rsidP="00747516">
      <w:pPr>
        <w:rPr>
          <w:rFonts w:ascii="Times New Roman" w:hAnsi="Times New Roman" w:cs="Times New Roman"/>
        </w:rPr>
      </w:pPr>
      <w:r w:rsidRPr="00324A75">
        <w:rPr>
          <w:rFonts w:ascii="Times New Roman" w:hAnsi="Times New Roman" w:cs="Times New Roman"/>
          <w:noProof/>
        </w:rPr>
        <w:drawing>
          <wp:inline distT="0" distB="0" distL="0" distR="0" wp14:anchorId="0E9F998E" wp14:editId="63C9E105">
            <wp:extent cx="6019623" cy="3815715"/>
            <wp:effectExtent l="0" t="0" r="635" b="0"/>
            <wp:docPr id="791528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9623" cy="3815715"/>
                    </a:xfrm>
                    <a:prstGeom prst="rect">
                      <a:avLst/>
                    </a:prstGeom>
                    <a:noFill/>
                    <a:ln>
                      <a:noFill/>
                    </a:ln>
                  </pic:spPr>
                </pic:pic>
              </a:graphicData>
            </a:graphic>
          </wp:inline>
        </w:drawing>
      </w:r>
      <w:r w:rsidR="006130A3" w:rsidRPr="00324A75">
        <w:rPr>
          <w:rFonts w:ascii="Times New Roman" w:hAnsi="Times New Roman" w:cs="Times New Roman"/>
        </w:rPr>
        <w:br w:type="textWrapping" w:clear="all"/>
      </w:r>
      <w:r w:rsidR="00971070" w:rsidRPr="00324A75">
        <w:rPr>
          <w:noProof/>
        </w:rPr>
        <mc:AlternateContent>
          <mc:Choice Requires="wpg">
            <w:drawing>
              <wp:inline distT="0" distB="0" distL="0" distR="0" wp14:anchorId="0E1B404B" wp14:editId="19FA9A8D">
                <wp:extent cx="5731510" cy="19685"/>
                <wp:effectExtent l="0" t="0" r="21590" b="18415"/>
                <wp:docPr id="1025567225" name="Group 1025567225"/>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604283365"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8996549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42729692"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01557280"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1693491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4369772"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84439454"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28457023"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7245930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9EC9579" id="Group 1025567225"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7835F8E3" w14:textId="3E317347" w:rsidR="0076322D" w:rsidRPr="00324A75" w:rsidRDefault="0076322D" w:rsidP="006130A3">
      <w:pPr>
        <w:rPr>
          <w:rFonts w:ascii="Times New Roman" w:hAnsi="Times New Roman" w:cs="Times New Roman"/>
        </w:rPr>
      </w:pPr>
      <w:r w:rsidRPr="00324A75">
        <w:rPr>
          <w:rFonts w:ascii="Times New Roman" w:hAnsi="Times New Roman" w:cs="Times New Roman"/>
        </w:rPr>
        <w:t xml:space="preserve"> </w:t>
      </w:r>
    </w:p>
    <w:p w14:paraId="115C7574" w14:textId="3EEE049E" w:rsidR="0076322D" w:rsidRPr="00324A75" w:rsidRDefault="00266E89" w:rsidP="00266E89">
      <w:pPr>
        <w:pStyle w:val="ListParagraph"/>
        <w:numPr>
          <w:ilvl w:val="0"/>
          <w:numId w:val="46"/>
        </w:numPr>
        <w:rPr>
          <w:rFonts w:ascii="Times New Roman" w:hAnsi="Times New Roman" w:cs="Times New Roman"/>
          <w:b/>
          <w:bCs/>
          <w:sz w:val="28"/>
          <w:szCs w:val="28"/>
        </w:rPr>
      </w:pPr>
      <w:r w:rsidRPr="00324A75">
        <w:rPr>
          <w:rFonts w:ascii="Times New Roman" w:hAnsi="Times New Roman" w:cs="Times New Roman"/>
          <w:b/>
          <w:bCs/>
          <w:sz w:val="32"/>
          <w:szCs w:val="32"/>
        </w:rPr>
        <w:t>Registration</w:t>
      </w:r>
      <w:r w:rsidR="00AA436F" w:rsidRPr="00324A75">
        <w:rPr>
          <w:rFonts w:ascii="Times New Roman" w:hAnsi="Times New Roman" w:cs="Times New Roman"/>
          <w:b/>
          <w:bCs/>
          <w:sz w:val="32"/>
          <w:szCs w:val="32"/>
        </w:rPr>
        <w:t xml:space="preserve">: </w:t>
      </w:r>
      <w:r w:rsidR="00AA436F" w:rsidRPr="00324A75">
        <w:rPr>
          <w:rFonts w:ascii="Times New Roman" w:hAnsi="Times New Roman" w:cs="Times New Roman"/>
          <w:sz w:val="28"/>
          <w:szCs w:val="28"/>
        </w:rPr>
        <w:t>The module deals with the registration of new user in the system</w:t>
      </w:r>
      <w:r w:rsidR="00460357" w:rsidRPr="00324A75">
        <w:rPr>
          <w:rFonts w:ascii="Times New Roman" w:hAnsi="Times New Roman" w:cs="Times New Roman"/>
          <w:sz w:val="28"/>
          <w:szCs w:val="28"/>
        </w:rPr>
        <w:t>.</w:t>
      </w:r>
    </w:p>
    <w:p w14:paraId="7FEF93B3" w14:textId="6CA899D4" w:rsidR="00460357" w:rsidRPr="00324A75" w:rsidRDefault="00460357" w:rsidP="00460357">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 xml:space="preserve">User: </w:t>
      </w:r>
      <w:r w:rsidRPr="00324A75">
        <w:rPr>
          <w:rFonts w:ascii="Times New Roman" w:hAnsi="Times New Roman" w:cs="Times New Roman"/>
          <w:sz w:val="28"/>
          <w:szCs w:val="28"/>
        </w:rPr>
        <w:t xml:space="preserve">The sub module </w:t>
      </w:r>
      <w:r w:rsidR="008D56CB" w:rsidRPr="00324A75">
        <w:rPr>
          <w:rFonts w:ascii="Times New Roman" w:hAnsi="Times New Roman" w:cs="Times New Roman"/>
          <w:sz w:val="28"/>
          <w:szCs w:val="28"/>
        </w:rPr>
        <w:t>of registration deals with the registration of new user.</w:t>
      </w:r>
    </w:p>
    <w:p w14:paraId="0B1ABFA6" w14:textId="41FEECBA" w:rsidR="008D56CB" w:rsidRPr="00324A75" w:rsidRDefault="008D56CB" w:rsidP="00460357">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 xml:space="preserve">Student: </w:t>
      </w:r>
      <w:r w:rsidRPr="00324A75">
        <w:rPr>
          <w:rFonts w:ascii="Times New Roman" w:hAnsi="Times New Roman" w:cs="Times New Roman"/>
          <w:sz w:val="28"/>
          <w:szCs w:val="28"/>
        </w:rPr>
        <w:t xml:space="preserve">The student registration module enables </w:t>
      </w:r>
      <w:r w:rsidR="0056792E" w:rsidRPr="00324A75">
        <w:rPr>
          <w:rFonts w:ascii="Times New Roman" w:hAnsi="Times New Roman" w:cs="Times New Roman"/>
          <w:sz w:val="28"/>
          <w:szCs w:val="28"/>
        </w:rPr>
        <w:t xml:space="preserve">students to enrol in the campus connect </w:t>
      </w:r>
      <w:r w:rsidR="00AB4024" w:rsidRPr="00324A75">
        <w:rPr>
          <w:rFonts w:ascii="Times New Roman" w:hAnsi="Times New Roman" w:cs="Times New Roman"/>
          <w:sz w:val="28"/>
          <w:szCs w:val="28"/>
        </w:rPr>
        <w:t>application.</w:t>
      </w:r>
    </w:p>
    <w:p w14:paraId="077A16F7" w14:textId="6BCC6DB0" w:rsidR="00AB4024" w:rsidRPr="00324A75" w:rsidRDefault="009B4DF7" w:rsidP="00460357">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 xml:space="preserve">Faculty: </w:t>
      </w:r>
      <w:r w:rsidRPr="00324A75">
        <w:rPr>
          <w:rFonts w:ascii="Times New Roman" w:hAnsi="Times New Roman" w:cs="Times New Roman"/>
          <w:sz w:val="28"/>
          <w:szCs w:val="28"/>
        </w:rPr>
        <w:t xml:space="preserve">The faculty registration module </w:t>
      </w:r>
      <w:r w:rsidR="003D1A57" w:rsidRPr="00324A75">
        <w:rPr>
          <w:rFonts w:ascii="Times New Roman" w:hAnsi="Times New Roman" w:cs="Times New Roman"/>
          <w:sz w:val="28"/>
          <w:szCs w:val="28"/>
        </w:rPr>
        <w:t>enables faculty member to enrol in the campus connect application.</w:t>
      </w:r>
    </w:p>
    <w:p w14:paraId="0AFB842C" w14:textId="2CEB43A8" w:rsidR="002F0513" w:rsidRPr="00324A75" w:rsidRDefault="00F340CD" w:rsidP="0076322D">
      <w:pPr>
        <w:rPr>
          <w:rFonts w:ascii="Times New Roman" w:hAnsi="Times New Roman" w:cs="Times New Roman"/>
          <w:b/>
          <w:bCs/>
          <w:sz w:val="32"/>
          <w:szCs w:val="32"/>
        </w:rPr>
      </w:pPr>
      <w:r w:rsidRPr="00324A75">
        <w:rPr>
          <w:noProof/>
        </w:rPr>
        <mc:AlternateContent>
          <mc:Choice Requires="wpg">
            <w:drawing>
              <wp:inline distT="0" distB="0" distL="0" distR="0" wp14:anchorId="588F5F25" wp14:editId="1592D2CF">
                <wp:extent cx="5731510" cy="19685"/>
                <wp:effectExtent l="0" t="0" r="21590" b="18415"/>
                <wp:docPr id="1067765019" name="Group 106776501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9576292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9951311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9254956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30751407"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79031294"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4057156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5160409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03808745"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80169908"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8FC112E" id="Group 106776501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485222AE" w14:textId="77777777" w:rsidR="00C04578" w:rsidRPr="00324A75" w:rsidRDefault="00C04578" w:rsidP="00C04578">
      <w:pPr>
        <w:rPr>
          <w:rFonts w:ascii="Times New Roman" w:hAnsi="Times New Roman" w:cs="Times New Roman"/>
        </w:rPr>
      </w:pPr>
    </w:p>
    <w:p w14:paraId="12095B6F" w14:textId="58FD80F5" w:rsidR="00C04578" w:rsidRPr="00324A75" w:rsidRDefault="00C04578" w:rsidP="00C04578">
      <w:pPr>
        <w:pStyle w:val="ListParagraph"/>
        <w:numPr>
          <w:ilvl w:val="0"/>
          <w:numId w:val="46"/>
        </w:numPr>
        <w:rPr>
          <w:rFonts w:ascii="Times New Roman" w:hAnsi="Times New Roman" w:cs="Times New Roman"/>
          <w:b/>
          <w:bCs/>
          <w:sz w:val="28"/>
          <w:szCs w:val="28"/>
        </w:rPr>
      </w:pPr>
      <w:r w:rsidRPr="00324A75">
        <w:rPr>
          <w:rFonts w:ascii="Times New Roman" w:hAnsi="Times New Roman" w:cs="Times New Roman"/>
          <w:b/>
          <w:bCs/>
          <w:sz w:val="32"/>
          <w:szCs w:val="32"/>
        </w:rPr>
        <w:t xml:space="preserve">Login: </w:t>
      </w:r>
      <w:r w:rsidRPr="00324A75">
        <w:rPr>
          <w:rFonts w:ascii="Times New Roman" w:hAnsi="Times New Roman" w:cs="Times New Roman"/>
          <w:sz w:val="28"/>
          <w:szCs w:val="28"/>
        </w:rPr>
        <w:t xml:space="preserve">The </w:t>
      </w:r>
      <w:r w:rsidR="007724C2" w:rsidRPr="00324A75">
        <w:rPr>
          <w:rFonts w:ascii="Times New Roman" w:hAnsi="Times New Roman" w:cs="Times New Roman"/>
          <w:sz w:val="28"/>
          <w:szCs w:val="28"/>
        </w:rPr>
        <w:t xml:space="preserve">login module in campus connect </w:t>
      </w:r>
      <w:r w:rsidR="00FD5911" w:rsidRPr="00324A75">
        <w:rPr>
          <w:rFonts w:ascii="Times New Roman" w:hAnsi="Times New Roman" w:cs="Times New Roman"/>
          <w:sz w:val="28"/>
          <w:szCs w:val="28"/>
        </w:rPr>
        <w:t>allows user and admin to securely a</w:t>
      </w:r>
      <w:r w:rsidR="002408B7" w:rsidRPr="00324A75">
        <w:rPr>
          <w:rFonts w:ascii="Times New Roman" w:hAnsi="Times New Roman" w:cs="Times New Roman"/>
          <w:sz w:val="28"/>
          <w:szCs w:val="28"/>
        </w:rPr>
        <w:t xml:space="preserve">ccess their accounts using </w:t>
      </w:r>
      <w:r w:rsidR="00125065" w:rsidRPr="00324A75">
        <w:rPr>
          <w:rFonts w:ascii="Times New Roman" w:hAnsi="Times New Roman" w:cs="Times New Roman"/>
          <w:sz w:val="28"/>
          <w:szCs w:val="28"/>
        </w:rPr>
        <w:t>credentials ensuring proper authentication.</w:t>
      </w:r>
      <w:r w:rsidR="002408B7" w:rsidRPr="00324A75">
        <w:rPr>
          <w:rFonts w:ascii="Times New Roman" w:hAnsi="Times New Roman" w:cs="Times New Roman"/>
          <w:sz w:val="28"/>
          <w:szCs w:val="28"/>
        </w:rPr>
        <w:t xml:space="preserve"> </w:t>
      </w:r>
    </w:p>
    <w:p w14:paraId="0C056C39" w14:textId="79541700" w:rsidR="00C04578" w:rsidRPr="00324A75" w:rsidRDefault="00C04578" w:rsidP="00C04578">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User:</w:t>
      </w:r>
      <w:r w:rsidR="00F41F46" w:rsidRPr="00324A75">
        <w:rPr>
          <w:rFonts w:ascii="Times New Roman" w:hAnsi="Times New Roman" w:cs="Times New Roman"/>
          <w:b/>
          <w:bCs/>
          <w:sz w:val="28"/>
          <w:szCs w:val="28"/>
        </w:rPr>
        <w:t xml:space="preserve"> </w:t>
      </w:r>
      <w:r w:rsidR="00F41F46" w:rsidRPr="00324A75">
        <w:rPr>
          <w:rFonts w:ascii="Times New Roman" w:hAnsi="Times New Roman" w:cs="Times New Roman"/>
          <w:sz w:val="28"/>
          <w:szCs w:val="28"/>
        </w:rPr>
        <w:t>The module deals with the user login</w:t>
      </w:r>
      <w:r w:rsidRPr="00324A75">
        <w:rPr>
          <w:rFonts w:ascii="Times New Roman" w:hAnsi="Times New Roman" w:cs="Times New Roman"/>
          <w:sz w:val="28"/>
          <w:szCs w:val="28"/>
        </w:rPr>
        <w:t>.</w:t>
      </w:r>
    </w:p>
    <w:p w14:paraId="5B5EE7C6" w14:textId="42C670F8" w:rsidR="00F41F46" w:rsidRPr="00324A75" w:rsidRDefault="00AB5BC6" w:rsidP="00F41F46">
      <w:pPr>
        <w:pStyle w:val="ListParagraph"/>
        <w:numPr>
          <w:ilvl w:val="2"/>
          <w:numId w:val="46"/>
        </w:numPr>
        <w:rPr>
          <w:rFonts w:ascii="Times New Roman" w:hAnsi="Times New Roman" w:cs="Times New Roman"/>
          <w:b/>
          <w:bCs/>
          <w:sz w:val="28"/>
          <w:szCs w:val="28"/>
        </w:rPr>
      </w:pPr>
      <w:r w:rsidRPr="00324A75">
        <w:rPr>
          <w:rFonts w:ascii="Times New Roman" w:hAnsi="Times New Roman" w:cs="Times New Roman"/>
          <w:b/>
          <w:bCs/>
          <w:sz w:val="28"/>
          <w:szCs w:val="28"/>
        </w:rPr>
        <w:t xml:space="preserve">Student: </w:t>
      </w:r>
      <w:r w:rsidRPr="00324A75">
        <w:rPr>
          <w:rFonts w:ascii="Times New Roman" w:hAnsi="Times New Roman" w:cs="Times New Roman"/>
          <w:sz w:val="28"/>
          <w:szCs w:val="28"/>
        </w:rPr>
        <w:t xml:space="preserve">The student </w:t>
      </w:r>
      <w:r w:rsidR="007047D2" w:rsidRPr="00324A75">
        <w:rPr>
          <w:rFonts w:ascii="Times New Roman" w:hAnsi="Times New Roman" w:cs="Times New Roman"/>
          <w:sz w:val="28"/>
          <w:szCs w:val="28"/>
        </w:rPr>
        <w:t xml:space="preserve">login module in campus connect </w:t>
      </w:r>
      <w:r w:rsidR="005C6608" w:rsidRPr="00324A75">
        <w:rPr>
          <w:rFonts w:ascii="Times New Roman" w:hAnsi="Times New Roman" w:cs="Times New Roman"/>
          <w:sz w:val="28"/>
          <w:szCs w:val="28"/>
        </w:rPr>
        <w:t xml:space="preserve">enables students to securely access </w:t>
      </w:r>
      <w:r w:rsidR="00E20492" w:rsidRPr="00324A75">
        <w:rPr>
          <w:rFonts w:ascii="Times New Roman" w:hAnsi="Times New Roman" w:cs="Times New Roman"/>
          <w:sz w:val="28"/>
          <w:szCs w:val="28"/>
        </w:rPr>
        <w:t xml:space="preserve">their </w:t>
      </w:r>
      <w:r w:rsidR="00237AD2" w:rsidRPr="00324A75">
        <w:rPr>
          <w:rFonts w:ascii="Times New Roman" w:hAnsi="Times New Roman" w:cs="Times New Roman"/>
          <w:sz w:val="28"/>
          <w:szCs w:val="28"/>
        </w:rPr>
        <w:t>accounts using their credentials.</w:t>
      </w:r>
    </w:p>
    <w:p w14:paraId="65D31A70" w14:textId="4FD5A0D3" w:rsidR="00237AD2" w:rsidRPr="00324A75" w:rsidRDefault="00237AD2" w:rsidP="00237AD2">
      <w:pPr>
        <w:pStyle w:val="ListParagraph"/>
        <w:numPr>
          <w:ilvl w:val="2"/>
          <w:numId w:val="46"/>
        </w:numPr>
        <w:rPr>
          <w:rFonts w:ascii="Times New Roman" w:hAnsi="Times New Roman" w:cs="Times New Roman"/>
          <w:b/>
          <w:bCs/>
          <w:sz w:val="28"/>
          <w:szCs w:val="28"/>
        </w:rPr>
      </w:pPr>
      <w:r w:rsidRPr="00324A75">
        <w:rPr>
          <w:rFonts w:ascii="Times New Roman" w:hAnsi="Times New Roman" w:cs="Times New Roman"/>
          <w:b/>
          <w:bCs/>
          <w:sz w:val="28"/>
          <w:szCs w:val="28"/>
        </w:rPr>
        <w:t xml:space="preserve">Faculty: </w:t>
      </w:r>
      <w:r w:rsidRPr="00324A75">
        <w:rPr>
          <w:rFonts w:ascii="Times New Roman" w:hAnsi="Times New Roman" w:cs="Times New Roman"/>
          <w:sz w:val="28"/>
          <w:szCs w:val="28"/>
        </w:rPr>
        <w:t xml:space="preserve">The faculty </w:t>
      </w:r>
      <w:r w:rsidR="002F3B43" w:rsidRPr="00324A75">
        <w:rPr>
          <w:rFonts w:ascii="Times New Roman" w:hAnsi="Times New Roman" w:cs="Times New Roman"/>
          <w:sz w:val="28"/>
          <w:szCs w:val="28"/>
        </w:rPr>
        <w:t>logi</w:t>
      </w:r>
      <w:r w:rsidRPr="00324A75">
        <w:rPr>
          <w:rFonts w:ascii="Times New Roman" w:hAnsi="Times New Roman" w:cs="Times New Roman"/>
          <w:sz w:val="28"/>
          <w:szCs w:val="28"/>
        </w:rPr>
        <w:t xml:space="preserve">n module </w:t>
      </w:r>
      <w:r w:rsidR="002F3B43" w:rsidRPr="00324A75">
        <w:rPr>
          <w:rFonts w:ascii="Times New Roman" w:hAnsi="Times New Roman" w:cs="Times New Roman"/>
          <w:sz w:val="28"/>
          <w:szCs w:val="28"/>
        </w:rPr>
        <w:t xml:space="preserve">in </w:t>
      </w:r>
      <w:r w:rsidRPr="00324A75">
        <w:rPr>
          <w:rFonts w:ascii="Times New Roman" w:hAnsi="Times New Roman" w:cs="Times New Roman"/>
          <w:sz w:val="28"/>
          <w:szCs w:val="28"/>
        </w:rPr>
        <w:t xml:space="preserve">campus connect </w:t>
      </w:r>
      <w:r w:rsidR="00A707CB" w:rsidRPr="00324A75">
        <w:rPr>
          <w:rFonts w:ascii="Times New Roman" w:hAnsi="Times New Roman" w:cs="Times New Roman"/>
          <w:sz w:val="28"/>
          <w:szCs w:val="28"/>
        </w:rPr>
        <w:t>enables faculty to securely access their accounts using their credentials.</w:t>
      </w:r>
    </w:p>
    <w:p w14:paraId="5953D28F" w14:textId="77777777" w:rsidR="00A707CB" w:rsidRPr="00324A75" w:rsidRDefault="00A707CB" w:rsidP="00A707CB">
      <w:pPr>
        <w:pStyle w:val="ListParagraph"/>
        <w:ind w:left="2160"/>
        <w:rPr>
          <w:rFonts w:ascii="Times New Roman" w:hAnsi="Times New Roman" w:cs="Times New Roman"/>
          <w:b/>
          <w:bCs/>
          <w:sz w:val="28"/>
          <w:szCs w:val="28"/>
        </w:rPr>
      </w:pPr>
    </w:p>
    <w:p w14:paraId="1CA9FE02" w14:textId="44FAC38D" w:rsidR="00C04578" w:rsidRPr="00324A75" w:rsidRDefault="00A707CB" w:rsidP="00C04578">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Admin</w:t>
      </w:r>
      <w:r w:rsidR="00C04578" w:rsidRPr="00324A75">
        <w:rPr>
          <w:rFonts w:ascii="Times New Roman" w:hAnsi="Times New Roman" w:cs="Times New Roman"/>
          <w:b/>
          <w:bCs/>
          <w:sz w:val="28"/>
          <w:szCs w:val="28"/>
        </w:rPr>
        <w:t xml:space="preserve">: </w:t>
      </w:r>
      <w:r w:rsidR="00C04578" w:rsidRPr="00324A75">
        <w:rPr>
          <w:rFonts w:ascii="Times New Roman" w:hAnsi="Times New Roman" w:cs="Times New Roman"/>
          <w:sz w:val="28"/>
          <w:szCs w:val="28"/>
        </w:rPr>
        <w:t xml:space="preserve">The </w:t>
      </w:r>
      <w:r w:rsidRPr="00324A75">
        <w:rPr>
          <w:rFonts w:ascii="Times New Roman" w:hAnsi="Times New Roman" w:cs="Times New Roman"/>
          <w:sz w:val="28"/>
          <w:szCs w:val="28"/>
        </w:rPr>
        <w:t xml:space="preserve">admin login module in campus connect enables </w:t>
      </w:r>
      <w:r w:rsidR="00947179" w:rsidRPr="00324A75">
        <w:rPr>
          <w:rFonts w:ascii="Times New Roman" w:hAnsi="Times New Roman" w:cs="Times New Roman"/>
          <w:sz w:val="28"/>
          <w:szCs w:val="28"/>
        </w:rPr>
        <w:t>admin to securely access their accounts using their credentials</w:t>
      </w:r>
      <w:r w:rsidR="00C04578" w:rsidRPr="00324A75">
        <w:rPr>
          <w:rFonts w:ascii="Times New Roman" w:hAnsi="Times New Roman" w:cs="Times New Roman"/>
          <w:sz w:val="28"/>
          <w:szCs w:val="28"/>
        </w:rPr>
        <w:t>.</w:t>
      </w:r>
    </w:p>
    <w:p w14:paraId="072AA2DE" w14:textId="3CAE079F" w:rsidR="00114DA4" w:rsidRPr="00324A75" w:rsidRDefault="00F340CD" w:rsidP="00114DA4">
      <w:pPr>
        <w:rPr>
          <w:rFonts w:ascii="Times New Roman" w:hAnsi="Times New Roman" w:cs="Times New Roman"/>
          <w:b/>
          <w:bCs/>
          <w:sz w:val="28"/>
          <w:szCs w:val="28"/>
        </w:rPr>
      </w:pPr>
      <w:r w:rsidRPr="00324A75">
        <w:rPr>
          <w:noProof/>
        </w:rPr>
        <mc:AlternateContent>
          <mc:Choice Requires="wpg">
            <w:drawing>
              <wp:inline distT="0" distB="0" distL="0" distR="0" wp14:anchorId="7B672FFB" wp14:editId="2C6EA2C3">
                <wp:extent cx="5731510" cy="19685"/>
                <wp:effectExtent l="0" t="0" r="21590" b="18415"/>
                <wp:docPr id="2110792236" name="Group 211079223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1117474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2987742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715012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7579228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65786190"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33803148"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5028308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8461812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8217495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C5738E8" id="Group 211079223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7C7AA2AB" w14:textId="5686676F" w:rsidR="00114DA4" w:rsidRPr="00324A75" w:rsidRDefault="00114DA4" w:rsidP="00114DA4">
      <w:pPr>
        <w:pStyle w:val="ListParagraph"/>
        <w:numPr>
          <w:ilvl w:val="0"/>
          <w:numId w:val="46"/>
        </w:numPr>
        <w:rPr>
          <w:rFonts w:ascii="Times New Roman" w:hAnsi="Times New Roman" w:cs="Times New Roman"/>
          <w:b/>
          <w:bCs/>
          <w:sz w:val="28"/>
          <w:szCs w:val="28"/>
        </w:rPr>
      </w:pPr>
      <w:r w:rsidRPr="00324A75">
        <w:rPr>
          <w:rFonts w:ascii="Times New Roman" w:hAnsi="Times New Roman" w:cs="Times New Roman"/>
          <w:b/>
          <w:bCs/>
          <w:sz w:val="32"/>
          <w:szCs w:val="32"/>
        </w:rPr>
        <w:t xml:space="preserve">Post/Blog: </w:t>
      </w:r>
      <w:r w:rsidRPr="00324A75">
        <w:rPr>
          <w:rFonts w:ascii="Times New Roman" w:hAnsi="Times New Roman" w:cs="Times New Roman"/>
          <w:sz w:val="28"/>
          <w:szCs w:val="28"/>
        </w:rPr>
        <w:t xml:space="preserve">The </w:t>
      </w:r>
      <w:r w:rsidR="00EC3ACA" w:rsidRPr="00324A75">
        <w:rPr>
          <w:rFonts w:ascii="Times New Roman" w:hAnsi="Times New Roman" w:cs="Times New Roman"/>
          <w:sz w:val="28"/>
          <w:szCs w:val="28"/>
        </w:rPr>
        <w:t xml:space="preserve">post/blog module in campus connect allows users to share their </w:t>
      </w:r>
      <w:r w:rsidR="00EA1FAC" w:rsidRPr="00324A75">
        <w:rPr>
          <w:rFonts w:ascii="Times New Roman" w:hAnsi="Times New Roman" w:cs="Times New Roman"/>
          <w:sz w:val="28"/>
          <w:szCs w:val="28"/>
        </w:rPr>
        <w:t>thoughts with sub-modules for adding modifying viewing and liking posts.</w:t>
      </w:r>
    </w:p>
    <w:p w14:paraId="07BF7874" w14:textId="5E7E5E2F" w:rsidR="00114DA4" w:rsidRPr="00324A75" w:rsidRDefault="00EA1FAC" w:rsidP="00114DA4">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Add</w:t>
      </w:r>
      <w:r w:rsidR="00114DA4" w:rsidRPr="00324A75">
        <w:rPr>
          <w:rFonts w:ascii="Times New Roman" w:hAnsi="Times New Roman" w:cs="Times New Roman"/>
          <w:b/>
          <w:bCs/>
          <w:sz w:val="28"/>
          <w:szCs w:val="28"/>
        </w:rPr>
        <w:t xml:space="preserve">: </w:t>
      </w:r>
      <w:r w:rsidR="00114DA4" w:rsidRPr="00324A75">
        <w:rPr>
          <w:rFonts w:ascii="Times New Roman" w:hAnsi="Times New Roman" w:cs="Times New Roman"/>
          <w:sz w:val="28"/>
          <w:szCs w:val="28"/>
        </w:rPr>
        <w:t>T</w:t>
      </w:r>
      <w:r w:rsidR="00B37E3D" w:rsidRPr="00324A75">
        <w:rPr>
          <w:rFonts w:ascii="Times New Roman" w:hAnsi="Times New Roman" w:cs="Times New Roman"/>
          <w:sz w:val="28"/>
          <w:szCs w:val="28"/>
        </w:rPr>
        <w:t>his</w:t>
      </w:r>
      <w:r w:rsidR="00114DA4" w:rsidRPr="00324A75">
        <w:rPr>
          <w:rFonts w:ascii="Times New Roman" w:hAnsi="Times New Roman" w:cs="Times New Roman"/>
          <w:sz w:val="28"/>
          <w:szCs w:val="28"/>
        </w:rPr>
        <w:t xml:space="preserve"> sub module </w:t>
      </w:r>
      <w:r w:rsidR="00B37E3D" w:rsidRPr="00324A75">
        <w:rPr>
          <w:rFonts w:ascii="Times New Roman" w:hAnsi="Times New Roman" w:cs="Times New Roman"/>
          <w:sz w:val="28"/>
          <w:szCs w:val="28"/>
        </w:rPr>
        <w:t xml:space="preserve">enables user to create </w:t>
      </w:r>
      <w:r w:rsidR="00711AEF" w:rsidRPr="00324A75">
        <w:rPr>
          <w:rFonts w:ascii="Times New Roman" w:hAnsi="Times New Roman" w:cs="Times New Roman"/>
          <w:sz w:val="28"/>
          <w:szCs w:val="28"/>
        </w:rPr>
        <w:t>and publish their thoughts or content as posts or blogs on the platform.</w:t>
      </w:r>
    </w:p>
    <w:p w14:paraId="577CB735" w14:textId="2130BD6C" w:rsidR="00114DA4" w:rsidRPr="00324A75" w:rsidRDefault="00EA1FAC" w:rsidP="00114DA4">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Modify</w:t>
      </w:r>
      <w:r w:rsidR="00114DA4" w:rsidRPr="00324A75">
        <w:rPr>
          <w:rFonts w:ascii="Times New Roman" w:hAnsi="Times New Roman" w:cs="Times New Roman"/>
          <w:b/>
          <w:bCs/>
          <w:sz w:val="28"/>
          <w:szCs w:val="28"/>
        </w:rPr>
        <w:t xml:space="preserve">: </w:t>
      </w:r>
      <w:r w:rsidR="00114DA4" w:rsidRPr="00324A75">
        <w:rPr>
          <w:rFonts w:ascii="Times New Roman" w:hAnsi="Times New Roman" w:cs="Times New Roman"/>
          <w:sz w:val="28"/>
          <w:szCs w:val="28"/>
        </w:rPr>
        <w:t>Th</w:t>
      </w:r>
      <w:r w:rsidR="00711AEF" w:rsidRPr="00324A75">
        <w:rPr>
          <w:rFonts w:ascii="Times New Roman" w:hAnsi="Times New Roman" w:cs="Times New Roman"/>
          <w:sz w:val="28"/>
          <w:szCs w:val="28"/>
        </w:rPr>
        <w:t xml:space="preserve">is </w:t>
      </w:r>
      <w:r w:rsidR="00513119" w:rsidRPr="00324A75">
        <w:rPr>
          <w:rFonts w:ascii="Times New Roman" w:hAnsi="Times New Roman" w:cs="Times New Roman"/>
          <w:sz w:val="28"/>
          <w:szCs w:val="28"/>
        </w:rPr>
        <w:t>sub-module allows users to edit and update their pre</w:t>
      </w:r>
      <w:r w:rsidR="00C92815" w:rsidRPr="00324A75">
        <w:rPr>
          <w:rFonts w:ascii="Times New Roman" w:hAnsi="Times New Roman" w:cs="Times New Roman"/>
          <w:sz w:val="28"/>
          <w:szCs w:val="28"/>
        </w:rPr>
        <w:t>viously published posts/blogs</w:t>
      </w:r>
      <w:r w:rsidR="00114DA4" w:rsidRPr="00324A75">
        <w:rPr>
          <w:rFonts w:ascii="Times New Roman" w:hAnsi="Times New Roman" w:cs="Times New Roman"/>
          <w:sz w:val="28"/>
          <w:szCs w:val="28"/>
        </w:rPr>
        <w:t>.</w:t>
      </w:r>
    </w:p>
    <w:p w14:paraId="668D4784" w14:textId="38CC80B1" w:rsidR="00114DA4" w:rsidRPr="00324A75" w:rsidRDefault="00EA1FAC" w:rsidP="00114DA4">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View</w:t>
      </w:r>
      <w:r w:rsidR="00114DA4" w:rsidRPr="00324A75">
        <w:rPr>
          <w:rFonts w:ascii="Times New Roman" w:hAnsi="Times New Roman" w:cs="Times New Roman"/>
          <w:b/>
          <w:bCs/>
          <w:sz w:val="28"/>
          <w:szCs w:val="28"/>
        </w:rPr>
        <w:t xml:space="preserve">: </w:t>
      </w:r>
      <w:r w:rsidR="00C92815" w:rsidRPr="00324A75">
        <w:rPr>
          <w:rFonts w:ascii="Times New Roman" w:hAnsi="Times New Roman" w:cs="Times New Roman"/>
          <w:sz w:val="28"/>
          <w:szCs w:val="28"/>
        </w:rPr>
        <w:t xml:space="preserve">This sub-module allows </w:t>
      </w:r>
      <w:r w:rsidR="000A7BC4" w:rsidRPr="00324A75">
        <w:rPr>
          <w:rFonts w:ascii="Times New Roman" w:hAnsi="Times New Roman" w:cs="Times New Roman"/>
          <w:sz w:val="28"/>
          <w:szCs w:val="28"/>
        </w:rPr>
        <w:t>user to browse and read posts/blogs</w:t>
      </w:r>
      <w:r w:rsidR="00114DA4" w:rsidRPr="00324A75">
        <w:rPr>
          <w:rFonts w:ascii="Times New Roman" w:hAnsi="Times New Roman" w:cs="Times New Roman"/>
          <w:sz w:val="28"/>
          <w:szCs w:val="28"/>
        </w:rPr>
        <w:t>.</w:t>
      </w:r>
    </w:p>
    <w:p w14:paraId="324C6178" w14:textId="4E0B6D03" w:rsidR="00EA1FAC" w:rsidRPr="00324A75" w:rsidRDefault="00B37E3D" w:rsidP="00114DA4">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Likes:</w:t>
      </w:r>
      <w:r w:rsidR="000A7BC4" w:rsidRPr="00324A75">
        <w:rPr>
          <w:rFonts w:ascii="Times New Roman" w:hAnsi="Times New Roman" w:cs="Times New Roman"/>
          <w:sz w:val="28"/>
          <w:szCs w:val="28"/>
        </w:rPr>
        <w:t xml:space="preserve"> This sub-module </w:t>
      </w:r>
      <w:r w:rsidR="00513A04" w:rsidRPr="00324A75">
        <w:rPr>
          <w:rFonts w:ascii="Times New Roman" w:hAnsi="Times New Roman" w:cs="Times New Roman"/>
          <w:sz w:val="28"/>
          <w:szCs w:val="28"/>
        </w:rPr>
        <w:t>allows user to express their appreciation for posts</w:t>
      </w:r>
      <w:r w:rsidR="00E70A93" w:rsidRPr="00324A75">
        <w:rPr>
          <w:rFonts w:ascii="Times New Roman" w:hAnsi="Times New Roman" w:cs="Times New Roman"/>
          <w:sz w:val="28"/>
          <w:szCs w:val="28"/>
        </w:rPr>
        <w:t>/blogs by liking them.</w:t>
      </w:r>
    </w:p>
    <w:p w14:paraId="329ED0D9" w14:textId="2B66ECFB" w:rsidR="00E70A93" w:rsidRPr="00324A75" w:rsidRDefault="00F340CD" w:rsidP="00F340CD">
      <w:pPr>
        <w:rPr>
          <w:rFonts w:ascii="Times New Roman" w:hAnsi="Times New Roman" w:cs="Times New Roman"/>
          <w:b/>
          <w:bCs/>
          <w:sz w:val="28"/>
          <w:szCs w:val="28"/>
        </w:rPr>
      </w:pPr>
      <w:r w:rsidRPr="00324A75">
        <w:rPr>
          <w:noProof/>
        </w:rPr>
        <mc:AlternateContent>
          <mc:Choice Requires="wpg">
            <w:drawing>
              <wp:inline distT="0" distB="0" distL="0" distR="0" wp14:anchorId="269E205E" wp14:editId="20C93531">
                <wp:extent cx="5731510" cy="19685"/>
                <wp:effectExtent l="0" t="0" r="21590" b="18415"/>
                <wp:docPr id="708435080" name="Group 70843508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71472147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13921094"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098107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57580834"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05031375"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00633249"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2787144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83959568"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199923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009E7F9" id="Group 70843508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&#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4CF922CF" w14:textId="3B06D3F8" w:rsidR="00E70A93" w:rsidRPr="00324A75" w:rsidRDefault="00E70A93" w:rsidP="00E70A93">
      <w:pPr>
        <w:pStyle w:val="ListParagraph"/>
        <w:numPr>
          <w:ilvl w:val="0"/>
          <w:numId w:val="46"/>
        </w:numPr>
        <w:rPr>
          <w:rFonts w:ascii="Times New Roman" w:hAnsi="Times New Roman" w:cs="Times New Roman"/>
          <w:b/>
          <w:bCs/>
          <w:sz w:val="28"/>
          <w:szCs w:val="28"/>
        </w:rPr>
      </w:pPr>
      <w:r w:rsidRPr="00324A75">
        <w:rPr>
          <w:rFonts w:ascii="Times New Roman" w:hAnsi="Times New Roman" w:cs="Times New Roman"/>
          <w:b/>
          <w:bCs/>
          <w:sz w:val="32"/>
          <w:szCs w:val="32"/>
        </w:rPr>
        <w:t xml:space="preserve">Comment: </w:t>
      </w:r>
      <w:r w:rsidRPr="00324A75">
        <w:rPr>
          <w:rFonts w:ascii="Times New Roman" w:hAnsi="Times New Roman" w:cs="Times New Roman"/>
          <w:sz w:val="28"/>
          <w:szCs w:val="28"/>
        </w:rPr>
        <w:t xml:space="preserve">This module </w:t>
      </w:r>
      <w:r w:rsidR="00D741FB" w:rsidRPr="00324A75">
        <w:rPr>
          <w:rFonts w:ascii="Times New Roman" w:hAnsi="Times New Roman" w:cs="Times New Roman"/>
          <w:sz w:val="28"/>
          <w:szCs w:val="28"/>
        </w:rPr>
        <w:t xml:space="preserve">in campus connect allows user to add their thoughts or </w:t>
      </w:r>
      <w:r w:rsidR="00A967A7" w:rsidRPr="00324A75">
        <w:rPr>
          <w:rFonts w:ascii="Times New Roman" w:hAnsi="Times New Roman" w:cs="Times New Roman"/>
          <w:sz w:val="28"/>
          <w:szCs w:val="28"/>
        </w:rPr>
        <w:t>feedback to posts/blogs by adding and viewing comments.</w:t>
      </w:r>
    </w:p>
    <w:p w14:paraId="0CB944BB" w14:textId="6E871A2E" w:rsidR="00E70A93" w:rsidRPr="00324A75" w:rsidRDefault="00E70A93" w:rsidP="00E70A93">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 xml:space="preserve">Add: </w:t>
      </w:r>
      <w:r w:rsidRPr="00324A75">
        <w:rPr>
          <w:rFonts w:ascii="Times New Roman" w:hAnsi="Times New Roman" w:cs="Times New Roman"/>
          <w:sz w:val="28"/>
          <w:szCs w:val="28"/>
        </w:rPr>
        <w:t xml:space="preserve">This sub module enables user to </w:t>
      </w:r>
      <w:r w:rsidR="00726CE7" w:rsidRPr="00324A75">
        <w:rPr>
          <w:rFonts w:ascii="Times New Roman" w:hAnsi="Times New Roman" w:cs="Times New Roman"/>
          <w:sz w:val="28"/>
          <w:szCs w:val="28"/>
        </w:rPr>
        <w:t xml:space="preserve">post their thought or response on posts/blogs </w:t>
      </w:r>
      <w:r w:rsidR="00B1097A" w:rsidRPr="00324A75">
        <w:rPr>
          <w:rFonts w:ascii="Times New Roman" w:hAnsi="Times New Roman" w:cs="Times New Roman"/>
          <w:sz w:val="28"/>
          <w:szCs w:val="28"/>
        </w:rPr>
        <w:t>shared within the platform</w:t>
      </w:r>
      <w:r w:rsidRPr="00324A75">
        <w:rPr>
          <w:rFonts w:ascii="Times New Roman" w:hAnsi="Times New Roman" w:cs="Times New Roman"/>
          <w:sz w:val="28"/>
          <w:szCs w:val="28"/>
        </w:rPr>
        <w:t>.</w:t>
      </w:r>
    </w:p>
    <w:p w14:paraId="3A8E7221" w14:textId="5DAF36CD" w:rsidR="00E70A93" w:rsidRPr="00324A75" w:rsidRDefault="00B1097A" w:rsidP="00E70A93">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View</w:t>
      </w:r>
      <w:r w:rsidR="00E70A93" w:rsidRPr="00324A75">
        <w:rPr>
          <w:rFonts w:ascii="Times New Roman" w:hAnsi="Times New Roman" w:cs="Times New Roman"/>
          <w:b/>
          <w:bCs/>
          <w:sz w:val="28"/>
          <w:szCs w:val="28"/>
        </w:rPr>
        <w:t xml:space="preserve">: </w:t>
      </w:r>
      <w:r w:rsidR="00E70A93" w:rsidRPr="00324A75">
        <w:rPr>
          <w:rFonts w:ascii="Times New Roman" w:hAnsi="Times New Roman" w:cs="Times New Roman"/>
          <w:sz w:val="28"/>
          <w:szCs w:val="28"/>
        </w:rPr>
        <w:t xml:space="preserve">This sub-module allows users to </w:t>
      </w:r>
      <w:r w:rsidRPr="00324A75">
        <w:rPr>
          <w:rFonts w:ascii="Times New Roman" w:hAnsi="Times New Roman" w:cs="Times New Roman"/>
          <w:sz w:val="28"/>
          <w:szCs w:val="28"/>
        </w:rPr>
        <w:t xml:space="preserve">see </w:t>
      </w:r>
      <w:r w:rsidR="00B25A7E" w:rsidRPr="00324A75">
        <w:rPr>
          <w:rFonts w:ascii="Times New Roman" w:hAnsi="Times New Roman" w:cs="Times New Roman"/>
          <w:sz w:val="28"/>
          <w:szCs w:val="28"/>
        </w:rPr>
        <w:t>and read comments posted on posts/blogs</w:t>
      </w:r>
      <w:r w:rsidR="00E70A93" w:rsidRPr="00324A75">
        <w:rPr>
          <w:rFonts w:ascii="Times New Roman" w:hAnsi="Times New Roman" w:cs="Times New Roman"/>
          <w:sz w:val="28"/>
          <w:szCs w:val="28"/>
        </w:rPr>
        <w:t>.</w:t>
      </w:r>
    </w:p>
    <w:p w14:paraId="713EB362" w14:textId="77777777" w:rsidR="00F340CD" w:rsidRDefault="00F340CD" w:rsidP="00F340CD">
      <w:pPr>
        <w:rPr>
          <w:rFonts w:ascii="Times New Roman" w:hAnsi="Times New Roman" w:cs="Times New Roman"/>
          <w:b/>
          <w:bCs/>
          <w:sz w:val="28"/>
          <w:szCs w:val="28"/>
        </w:rPr>
      </w:pPr>
      <w:r>
        <w:rPr>
          <w:rFonts w:ascii="Times New Roman" w:hAnsi="Times New Roman" w:cs="Times New Roman"/>
          <w:b/>
          <w:bCs/>
          <w:sz w:val="28"/>
          <w:szCs w:val="28"/>
        </w:rPr>
        <w:t xml:space="preserve">          </w:t>
      </w:r>
      <w:r w:rsidRPr="00324A75">
        <w:rPr>
          <w:noProof/>
        </w:rPr>
        <mc:AlternateContent>
          <mc:Choice Requires="wpg">
            <w:drawing>
              <wp:inline distT="0" distB="0" distL="0" distR="0" wp14:anchorId="40E088AC" wp14:editId="163A99EA">
                <wp:extent cx="5731510" cy="19685"/>
                <wp:effectExtent l="0" t="0" r="21590" b="18415"/>
                <wp:docPr id="2046375870" name="Group 204637587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61594914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390403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9520958"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8876090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3439619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32662213"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69786982"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3420124"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67260265"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810FE14" id="Group 204637587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&#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238633E1" w14:textId="3AF201E0" w:rsidR="00E649A7" w:rsidRPr="00324A75" w:rsidRDefault="00E649A7" w:rsidP="00F340CD">
      <w:pPr>
        <w:rPr>
          <w:rFonts w:ascii="Times New Roman" w:hAnsi="Times New Roman" w:cs="Times New Roman"/>
          <w:b/>
          <w:bCs/>
          <w:sz w:val="28"/>
          <w:szCs w:val="28"/>
        </w:rPr>
      </w:pPr>
      <w:r w:rsidRPr="00324A75">
        <w:rPr>
          <w:rFonts w:ascii="Times New Roman" w:hAnsi="Times New Roman" w:cs="Times New Roman"/>
          <w:b/>
          <w:bCs/>
          <w:sz w:val="32"/>
          <w:szCs w:val="32"/>
        </w:rPr>
        <w:t xml:space="preserve">Report: </w:t>
      </w:r>
      <w:r w:rsidRPr="00324A75">
        <w:rPr>
          <w:rFonts w:ascii="Times New Roman" w:hAnsi="Times New Roman" w:cs="Times New Roman"/>
          <w:sz w:val="28"/>
          <w:szCs w:val="28"/>
        </w:rPr>
        <w:t xml:space="preserve">This module includes sub-module </w:t>
      </w:r>
      <w:r w:rsidR="00991FF6" w:rsidRPr="00324A75">
        <w:rPr>
          <w:rFonts w:ascii="Times New Roman" w:hAnsi="Times New Roman" w:cs="Times New Roman"/>
          <w:sz w:val="28"/>
          <w:szCs w:val="28"/>
        </w:rPr>
        <w:t xml:space="preserve">for adding and viewing reports. User can add reports to </w:t>
      </w:r>
      <w:r w:rsidR="009C46CB" w:rsidRPr="00324A75">
        <w:rPr>
          <w:rFonts w:ascii="Times New Roman" w:hAnsi="Times New Roman" w:cs="Times New Roman"/>
          <w:sz w:val="28"/>
          <w:szCs w:val="28"/>
        </w:rPr>
        <w:t xml:space="preserve">notify administrators about inappropriate </w:t>
      </w:r>
      <w:r w:rsidR="00D8706C" w:rsidRPr="00324A75">
        <w:rPr>
          <w:rFonts w:ascii="Times New Roman" w:hAnsi="Times New Roman" w:cs="Times New Roman"/>
          <w:sz w:val="28"/>
          <w:szCs w:val="28"/>
        </w:rPr>
        <w:t>content or issue</w:t>
      </w:r>
      <w:r w:rsidRPr="00324A75">
        <w:rPr>
          <w:rFonts w:ascii="Times New Roman" w:hAnsi="Times New Roman" w:cs="Times New Roman"/>
          <w:sz w:val="28"/>
          <w:szCs w:val="28"/>
        </w:rPr>
        <w:t>.</w:t>
      </w:r>
    </w:p>
    <w:p w14:paraId="6E80F1C3" w14:textId="4C3A7169" w:rsidR="00E649A7" w:rsidRPr="00324A75" w:rsidRDefault="00E649A7" w:rsidP="00E649A7">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 xml:space="preserve">Add: </w:t>
      </w:r>
      <w:r w:rsidR="00001D56" w:rsidRPr="00324A75">
        <w:rPr>
          <w:rFonts w:ascii="Times New Roman" w:hAnsi="Times New Roman" w:cs="Times New Roman"/>
          <w:sz w:val="28"/>
          <w:szCs w:val="28"/>
        </w:rPr>
        <w:t xml:space="preserve">This sub-module in campus connect allows user to submit reports </w:t>
      </w:r>
      <w:r w:rsidR="00562F9B" w:rsidRPr="00324A75">
        <w:rPr>
          <w:rFonts w:ascii="Times New Roman" w:hAnsi="Times New Roman" w:cs="Times New Roman"/>
          <w:sz w:val="28"/>
          <w:szCs w:val="28"/>
        </w:rPr>
        <w:t>about specific posts blogs or other content within platform</w:t>
      </w:r>
      <w:r w:rsidRPr="00324A75">
        <w:rPr>
          <w:rFonts w:ascii="Times New Roman" w:hAnsi="Times New Roman" w:cs="Times New Roman"/>
          <w:sz w:val="28"/>
          <w:szCs w:val="28"/>
        </w:rPr>
        <w:t>.</w:t>
      </w:r>
    </w:p>
    <w:p w14:paraId="63C7BA6D" w14:textId="332B374E" w:rsidR="00E649A7" w:rsidRPr="00324A75" w:rsidRDefault="00E649A7" w:rsidP="00E649A7">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 xml:space="preserve">View: </w:t>
      </w:r>
      <w:r w:rsidR="00957823" w:rsidRPr="00324A75">
        <w:rPr>
          <w:rFonts w:ascii="Times New Roman" w:hAnsi="Times New Roman" w:cs="Times New Roman"/>
          <w:sz w:val="28"/>
          <w:szCs w:val="28"/>
        </w:rPr>
        <w:t xml:space="preserve">In this sub-module user can view reports they have submitted </w:t>
      </w:r>
      <w:r w:rsidR="006A3CAB" w:rsidRPr="00324A75">
        <w:rPr>
          <w:rFonts w:ascii="Times New Roman" w:hAnsi="Times New Roman" w:cs="Times New Roman"/>
          <w:sz w:val="28"/>
          <w:szCs w:val="28"/>
        </w:rPr>
        <w:t xml:space="preserve">themselves and also reports made by other users regarding their own </w:t>
      </w:r>
      <w:r w:rsidR="00C765E8" w:rsidRPr="00324A75">
        <w:rPr>
          <w:rFonts w:ascii="Times New Roman" w:hAnsi="Times New Roman" w:cs="Times New Roman"/>
          <w:sz w:val="28"/>
          <w:szCs w:val="28"/>
        </w:rPr>
        <w:t>content ensuring transparency and accountability within campus connect</w:t>
      </w:r>
      <w:r w:rsidRPr="00324A75">
        <w:rPr>
          <w:rFonts w:ascii="Times New Roman" w:hAnsi="Times New Roman" w:cs="Times New Roman"/>
          <w:sz w:val="28"/>
          <w:szCs w:val="28"/>
        </w:rPr>
        <w:t>.</w:t>
      </w:r>
    </w:p>
    <w:p w14:paraId="64A3CA16" w14:textId="0D749B9C" w:rsidR="00640AF8" w:rsidRPr="00324A75" w:rsidRDefault="00F340CD" w:rsidP="00640AF8">
      <w:pPr>
        <w:rPr>
          <w:rFonts w:ascii="Times New Roman" w:hAnsi="Times New Roman" w:cs="Times New Roman"/>
          <w:b/>
          <w:bCs/>
          <w:sz w:val="28"/>
          <w:szCs w:val="28"/>
        </w:rPr>
      </w:pPr>
      <w:r w:rsidRPr="00324A75">
        <w:rPr>
          <w:noProof/>
        </w:rPr>
        <mc:AlternateContent>
          <mc:Choice Requires="wpg">
            <w:drawing>
              <wp:inline distT="0" distB="0" distL="0" distR="0" wp14:anchorId="4D825D74" wp14:editId="5FF4FD6E">
                <wp:extent cx="5731510" cy="19685"/>
                <wp:effectExtent l="0" t="0" r="21590" b="18415"/>
                <wp:docPr id="147728898" name="Group 147728898"/>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592091382"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2882295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2426294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38069247"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116938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0753455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916837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5280059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55790580"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F51E772" id="Group 147728898"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49B3DE64" w14:textId="12D70031" w:rsidR="00640AF8" w:rsidRPr="00324A75" w:rsidRDefault="00640AF8" w:rsidP="00640AF8">
      <w:pPr>
        <w:pStyle w:val="ListParagraph"/>
        <w:numPr>
          <w:ilvl w:val="0"/>
          <w:numId w:val="46"/>
        </w:numPr>
        <w:rPr>
          <w:rFonts w:ascii="Times New Roman" w:hAnsi="Times New Roman" w:cs="Times New Roman"/>
          <w:b/>
          <w:bCs/>
          <w:sz w:val="28"/>
          <w:szCs w:val="28"/>
        </w:rPr>
      </w:pPr>
      <w:r w:rsidRPr="00324A75">
        <w:rPr>
          <w:rFonts w:ascii="Times New Roman" w:hAnsi="Times New Roman" w:cs="Times New Roman"/>
          <w:b/>
          <w:bCs/>
          <w:sz w:val="32"/>
          <w:szCs w:val="32"/>
        </w:rPr>
        <w:t xml:space="preserve">Profile: </w:t>
      </w:r>
      <w:r w:rsidRPr="00324A75">
        <w:rPr>
          <w:rFonts w:ascii="Times New Roman" w:hAnsi="Times New Roman" w:cs="Times New Roman"/>
          <w:sz w:val="28"/>
          <w:szCs w:val="28"/>
        </w:rPr>
        <w:t xml:space="preserve">This module in campus connect includes </w:t>
      </w:r>
      <w:r w:rsidR="00F35533" w:rsidRPr="00324A75">
        <w:rPr>
          <w:rFonts w:ascii="Times New Roman" w:hAnsi="Times New Roman" w:cs="Times New Roman"/>
          <w:sz w:val="28"/>
          <w:szCs w:val="28"/>
        </w:rPr>
        <w:t xml:space="preserve">sub modules for modifying </w:t>
      </w:r>
      <w:r w:rsidR="00A66768" w:rsidRPr="00324A75">
        <w:rPr>
          <w:rFonts w:ascii="Times New Roman" w:hAnsi="Times New Roman" w:cs="Times New Roman"/>
          <w:sz w:val="28"/>
          <w:szCs w:val="28"/>
        </w:rPr>
        <w:t>personal info and managing posts</w:t>
      </w:r>
      <w:r w:rsidRPr="00324A75">
        <w:rPr>
          <w:rFonts w:ascii="Times New Roman" w:hAnsi="Times New Roman" w:cs="Times New Roman"/>
          <w:sz w:val="28"/>
          <w:szCs w:val="28"/>
        </w:rPr>
        <w:t>.</w:t>
      </w:r>
    </w:p>
    <w:p w14:paraId="14677B62" w14:textId="194DF1FE" w:rsidR="00640AF8" w:rsidRPr="00324A75" w:rsidRDefault="00A66768" w:rsidP="00640AF8">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Modify</w:t>
      </w:r>
      <w:r w:rsidR="00640AF8" w:rsidRPr="00324A75">
        <w:rPr>
          <w:rFonts w:ascii="Times New Roman" w:hAnsi="Times New Roman" w:cs="Times New Roman"/>
          <w:b/>
          <w:bCs/>
          <w:sz w:val="28"/>
          <w:szCs w:val="28"/>
        </w:rPr>
        <w:t xml:space="preserve">: </w:t>
      </w:r>
      <w:r w:rsidR="00640AF8" w:rsidRPr="00324A75">
        <w:rPr>
          <w:rFonts w:ascii="Times New Roman" w:hAnsi="Times New Roman" w:cs="Times New Roman"/>
          <w:sz w:val="28"/>
          <w:szCs w:val="28"/>
        </w:rPr>
        <w:t xml:space="preserve">This sub module </w:t>
      </w:r>
      <w:r w:rsidRPr="00324A75">
        <w:rPr>
          <w:rFonts w:ascii="Times New Roman" w:hAnsi="Times New Roman" w:cs="Times New Roman"/>
          <w:sz w:val="28"/>
          <w:szCs w:val="28"/>
        </w:rPr>
        <w:t xml:space="preserve">allows user to update </w:t>
      </w:r>
      <w:r w:rsidR="00CF2811" w:rsidRPr="00324A75">
        <w:rPr>
          <w:rFonts w:ascii="Times New Roman" w:hAnsi="Times New Roman" w:cs="Times New Roman"/>
          <w:sz w:val="28"/>
          <w:szCs w:val="28"/>
        </w:rPr>
        <w:t>and edit their personal info</w:t>
      </w:r>
      <w:r w:rsidR="00640AF8" w:rsidRPr="00324A75">
        <w:rPr>
          <w:rFonts w:ascii="Times New Roman" w:hAnsi="Times New Roman" w:cs="Times New Roman"/>
          <w:sz w:val="28"/>
          <w:szCs w:val="28"/>
        </w:rPr>
        <w:t>.</w:t>
      </w:r>
    </w:p>
    <w:p w14:paraId="60F520B0" w14:textId="26D93DA0" w:rsidR="00640AF8" w:rsidRPr="00324A75" w:rsidRDefault="00A66768" w:rsidP="00640AF8">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Manage Posts:</w:t>
      </w:r>
      <w:r w:rsidR="00640AF8" w:rsidRPr="00324A75">
        <w:rPr>
          <w:rFonts w:ascii="Times New Roman" w:hAnsi="Times New Roman" w:cs="Times New Roman"/>
          <w:b/>
          <w:bCs/>
          <w:sz w:val="28"/>
          <w:szCs w:val="28"/>
        </w:rPr>
        <w:t xml:space="preserve"> </w:t>
      </w:r>
      <w:r w:rsidR="00640AF8" w:rsidRPr="00324A75">
        <w:rPr>
          <w:rFonts w:ascii="Times New Roman" w:hAnsi="Times New Roman" w:cs="Times New Roman"/>
          <w:sz w:val="28"/>
          <w:szCs w:val="28"/>
        </w:rPr>
        <w:t xml:space="preserve">This sub-module </w:t>
      </w:r>
      <w:r w:rsidR="00CF2811" w:rsidRPr="00324A75">
        <w:rPr>
          <w:rFonts w:ascii="Times New Roman" w:hAnsi="Times New Roman" w:cs="Times New Roman"/>
          <w:sz w:val="28"/>
          <w:szCs w:val="28"/>
        </w:rPr>
        <w:t xml:space="preserve">enables </w:t>
      </w:r>
      <w:r w:rsidR="003B77C4" w:rsidRPr="00324A75">
        <w:rPr>
          <w:rFonts w:ascii="Times New Roman" w:hAnsi="Times New Roman" w:cs="Times New Roman"/>
          <w:sz w:val="28"/>
          <w:szCs w:val="28"/>
        </w:rPr>
        <w:t xml:space="preserve">user to oversee and administer their own posts/blogs </w:t>
      </w:r>
      <w:r w:rsidR="00094605" w:rsidRPr="00324A75">
        <w:rPr>
          <w:rFonts w:ascii="Times New Roman" w:hAnsi="Times New Roman" w:cs="Times New Roman"/>
          <w:sz w:val="28"/>
          <w:szCs w:val="28"/>
        </w:rPr>
        <w:t>including editing and deleting</w:t>
      </w:r>
      <w:r w:rsidR="00640AF8" w:rsidRPr="00324A75">
        <w:rPr>
          <w:rFonts w:ascii="Times New Roman" w:hAnsi="Times New Roman" w:cs="Times New Roman"/>
          <w:sz w:val="28"/>
          <w:szCs w:val="28"/>
        </w:rPr>
        <w:t>.</w:t>
      </w:r>
    </w:p>
    <w:p w14:paraId="7F2965F5" w14:textId="54AB5BB9" w:rsidR="00094605" w:rsidRPr="00324A75" w:rsidRDefault="00F340CD" w:rsidP="00094605">
      <w:pPr>
        <w:rPr>
          <w:rFonts w:ascii="Times New Roman" w:hAnsi="Times New Roman" w:cs="Times New Roman"/>
          <w:b/>
          <w:bCs/>
          <w:sz w:val="28"/>
          <w:szCs w:val="28"/>
        </w:rPr>
      </w:pPr>
      <w:r w:rsidRPr="00324A75">
        <w:rPr>
          <w:noProof/>
        </w:rPr>
        <mc:AlternateContent>
          <mc:Choice Requires="wpg">
            <w:drawing>
              <wp:inline distT="0" distB="0" distL="0" distR="0" wp14:anchorId="4CEA9E39" wp14:editId="6DDBE7B8">
                <wp:extent cx="5731510" cy="19685"/>
                <wp:effectExtent l="0" t="0" r="21590" b="18415"/>
                <wp:docPr id="1093188871" name="Group 1093188871"/>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89801932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3925275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7799314"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0178693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8065067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5894389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8642779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1180765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2215362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C7A612B" id="Group 1093188871"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&#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&#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238FD912" w14:textId="67DF450A" w:rsidR="00094605" w:rsidRPr="00324A75" w:rsidRDefault="00094605" w:rsidP="00094605">
      <w:pPr>
        <w:pStyle w:val="ListParagraph"/>
        <w:numPr>
          <w:ilvl w:val="0"/>
          <w:numId w:val="46"/>
        </w:numPr>
        <w:rPr>
          <w:rFonts w:ascii="Times New Roman" w:hAnsi="Times New Roman" w:cs="Times New Roman"/>
          <w:b/>
          <w:bCs/>
          <w:sz w:val="28"/>
          <w:szCs w:val="28"/>
        </w:rPr>
      </w:pPr>
      <w:r w:rsidRPr="00324A75">
        <w:rPr>
          <w:rFonts w:ascii="Times New Roman" w:hAnsi="Times New Roman" w:cs="Times New Roman"/>
          <w:b/>
          <w:bCs/>
          <w:sz w:val="32"/>
          <w:szCs w:val="32"/>
        </w:rPr>
        <w:t>Messa</w:t>
      </w:r>
      <w:r w:rsidR="00350776" w:rsidRPr="00324A75">
        <w:rPr>
          <w:rFonts w:ascii="Times New Roman" w:hAnsi="Times New Roman" w:cs="Times New Roman"/>
          <w:b/>
          <w:bCs/>
          <w:sz w:val="32"/>
          <w:szCs w:val="32"/>
        </w:rPr>
        <w:t>ging</w:t>
      </w:r>
      <w:r w:rsidRPr="00324A75">
        <w:rPr>
          <w:rFonts w:ascii="Times New Roman" w:hAnsi="Times New Roman" w:cs="Times New Roman"/>
          <w:b/>
          <w:bCs/>
          <w:sz w:val="32"/>
          <w:szCs w:val="32"/>
        </w:rPr>
        <w:t xml:space="preserve">: </w:t>
      </w:r>
      <w:r w:rsidRPr="00324A75">
        <w:rPr>
          <w:rFonts w:ascii="Times New Roman" w:hAnsi="Times New Roman" w:cs="Times New Roman"/>
          <w:sz w:val="28"/>
          <w:szCs w:val="28"/>
        </w:rPr>
        <w:t xml:space="preserve">This module </w:t>
      </w:r>
      <w:r w:rsidR="00350776" w:rsidRPr="00324A75">
        <w:rPr>
          <w:rFonts w:ascii="Times New Roman" w:hAnsi="Times New Roman" w:cs="Times New Roman"/>
          <w:sz w:val="28"/>
          <w:szCs w:val="28"/>
        </w:rPr>
        <w:t xml:space="preserve">includes sub-modules for one-to-one </w:t>
      </w:r>
      <w:r w:rsidR="004719FA" w:rsidRPr="00324A75">
        <w:rPr>
          <w:rFonts w:ascii="Times New Roman" w:hAnsi="Times New Roman" w:cs="Times New Roman"/>
          <w:sz w:val="28"/>
          <w:szCs w:val="28"/>
        </w:rPr>
        <w:t>messaging and group messaging</w:t>
      </w:r>
      <w:r w:rsidR="00652298" w:rsidRPr="00324A75">
        <w:rPr>
          <w:rFonts w:ascii="Times New Roman" w:hAnsi="Times New Roman" w:cs="Times New Roman"/>
          <w:sz w:val="28"/>
          <w:szCs w:val="28"/>
        </w:rPr>
        <w:t xml:space="preserve"> functionalities</w:t>
      </w:r>
      <w:r w:rsidRPr="00324A75">
        <w:rPr>
          <w:rFonts w:ascii="Times New Roman" w:hAnsi="Times New Roman" w:cs="Times New Roman"/>
          <w:sz w:val="28"/>
          <w:szCs w:val="28"/>
        </w:rPr>
        <w:t>.</w:t>
      </w:r>
    </w:p>
    <w:p w14:paraId="60875AEF" w14:textId="72C89489" w:rsidR="00094605" w:rsidRPr="00324A75" w:rsidRDefault="00652298" w:rsidP="00094605">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One-to-one</w:t>
      </w:r>
      <w:r w:rsidR="00094605" w:rsidRPr="00324A75">
        <w:rPr>
          <w:rFonts w:ascii="Times New Roman" w:hAnsi="Times New Roman" w:cs="Times New Roman"/>
          <w:b/>
          <w:bCs/>
          <w:sz w:val="28"/>
          <w:szCs w:val="28"/>
        </w:rPr>
        <w:t xml:space="preserve">: </w:t>
      </w:r>
      <w:r w:rsidR="00094605" w:rsidRPr="00324A75">
        <w:rPr>
          <w:rFonts w:ascii="Times New Roman" w:hAnsi="Times New Roman" w:cs="Times New Roman"/>
          <w:sz w:val="28"/>
          <w:szCs w:val="28"/>
        </w:rPr>
        <w:t xml:space="preserve">This sub module </w:t>
      </w:r>
      <w:r w:rsidR="00D533E3" w:rsidRPr="00324A75">
        <w:rPr>
          <w:rFonts w:ascii="Times New Roman" w:hAnsi="Times New Roman" w:cs="Times New Roman"/>
          <w:sz w:val="28"/>
          <w:szCs w:val="28"/>
        </w:rPr>
        <w:t xml:space="preserve">in campus connect allows students </w:t>
      </w:r>
      <w:r w:rsidR="0096209A" w:rsidRPr="00324A75">
        <w:rPr>
          <w:rFonts w:ascii="Times New Roman" w:hAnsi="Times New Roman" w:cs="Times New Roman"/>
          <w:sz w:val="28"/>
          <w:szCs w:val="28"/>
        </w:rPr>
        <w:t>to engage in private conversation with another individual user on the platform</w:t>
      </w:r>
      <w:r w:rsidR="00AB5CAC" w:rsidRPr="00324A75">
        <w:rPr>
          <w:rFonts w:ascii="Times New Roman" w:hAnsi="Times New Roman" w:cs="Times New Roman"/>
          <w:sz w:val="28"/>
          <w:szCs w:val="28"/>
        </w:rPr>
        <w:t>.</w:t>
      </w:r>
    </w:p>
    <w:p w14:paraId="43B86308" w14:textId="4730CE73" w:rsidR="00094605" w:rsidRPr="00324A75" w:rsidRDefault="00D533E3" w:rsidP="00094605">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Group Messaging</w:t>
      </w:r>
      <w:r w:rsidR="00094605" w:rsidRPr="00324A75">
        <w:rPr>
          <w:rFonts w:ascii="Times New Roman" w:hAnsi="Times New Roman" w:cs="Times New Roman"/>
          <w:b/>
          <w:bCs/>
          <w:sz w:val="28"/>
          <w:szCs w:val="28"/>
        </w:rPr>
        <w:t xml:space="preserve">: </w:t>
      </w:r>
      <w:r w:rsidR="00094605" w:rsidRPr="00324A75">
        <w:rPr>
          <w:rFonts w:ascii="Times New Roman" w:hAnsi="Times New Roman" w:cs="Times New Roman"/>
          <w:sz w:val="28"/>
          <w:szCs w:val="28"/>
        </w:rPr>
        <w:t xml:space="preserve">This sub-module </w:t>
      </w:r>
      <w:r w:rsidR="00AB5CAC" w:rsidRPr="00324A75">
        <w:rPr>
          <w:rFonts w:ascii="Times New Roman" w:hAnsi="Times New Roman" w:cs="Times New Roman"/>
          <w:sz w:val="28"/>
          <w:szCs w:val="28"/>
        </w:rPr>
        <w:t xml:space="preserve">in campus connect facilitates communicating </w:t>
      </w:r>
      <w:r w:rsidR="00E5240C" w:rsidRPr="00324A75">
        <w:rPr>
          <w:rFonts w:ascii="Times New Roman" w:hAnsi="Times New Roman" w:cs="Times New Roman"/>
          <w:sz w:val="28"/>
          <w:szCs w:val="28"/>
        </w:rPr>
        <w:t xml:space="preserve">among multiple users in a shared chat environment </w:t>
      </w:r>
      <w:r w:rsidR="00E7246A" w:rsidRPr="00324A75">
        <w:rPr>
          <w:rFonts w:ascii="Times New Roman" w:hAnsi="Times New Roman" w:cs="Times New Roman"/>
          <w:sz w:val="28"/>
          <w:szCs w:val="28"/>
        </w:rPr>
        <w:t>allowing users to participate in group chat.</w:t>
      </w:r>
    </w:p>
    <w:p w14:paraId="5853D7EF" w14:textId="28557AFA" w:rsidR="00094605" w:rsidRPr="00324A75" w:rsidRDefault="00F340CD" w:rsidP="00094605">
      <w:pPr>
        <w:rPr>
          <w:rFonts w:ascii="Times New Roman" w:hAnsi="Times New Roman" w:cs="Times New Roman"/>
          <w:b/>
          <w:bCs/>
          <w:sz w:val="28"/>
          <w:szCs w:val="28"/>
        </w:rPr>
      </w:pPr>
      <w:r w:rsidRPr="00324A75">
        <w:rPr>
          <w:noProof/>
        </w:rPr>
        <mc:AlternateContent>
          <mc:Choice Requires="wpg">
            <w:drawing>
              <wp:inline distT="0" distB="0" distL="0" distR="0" wp14:anchorId="725B897B" wp14:editId="5B19037C">
                <wp:extent cx="5731510" cy="19685"/>
                <wp:effectExtent l="0" t="0" r="21590" b="18415"/>
                <wp:docPr id="837911914" name="Group 83791191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46662602"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03859230"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16804284"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8753876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2667487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051852"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0389077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9762960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2513788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E181370" id="Group 83791191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&#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31F0B6A1" w14:textId="765AB868" w:rsidR="00E7246A" w:rsidRPr="00324A75" w:rsidRDefault="00E7246A" w:rsidP="00E7246A">
      <w:pPr>
        <w:pStyle w:val="ListParagraph"/>
        <w:numPr>
          <w:ilvl w:val="0"/>
          <w:numId w:val="46"/>
        </w:numPr>
        <w:rPr>
          <w:rFonts w:ascii="Times New Roman" w:hAnsi="Times New Roman" w:cs="Times New Roman"/>
          <w:b/>
          <w:bCs/>
          <w:sz w:val="28"/>
          <w:szCs w:val="28"/>
        </w:rPr>
      </w:pPr>
      <w:r w:rsidRPr="00324A75">
        <w:rPr>
          <w:rFonts w:ascii="Times New Roman" w:hAnsi="Times New Roman" w:cs="Times New Roman"/>
          <w:b/>
          <w:bCs/>
          <w:sz w:val="32"/>
          <w:szCs w:val="32"/>
        </w:rPr>
        <w:t xml:space="preserve">Anonymous Messaging: </w:t>
      </w:r>
      <w:r w:rsidRPr="00324A75">
        <w:rPr>
          <w:rFonts w:ascii="Times New Roman" w:hAnsi="Times New Roman" w:cs="Times New Roman"/>
          <w:sz w:val="28"/>
          <w:szCs w:val="28"/>
        </w:rPr>
        <w:t xml:space="preserve">This module in campus connect </w:t>
      </w:r>
      <w:r w:rsidR="007B0F0A" w:rsidRPr="00324A75">
        <w:rPr>
          <w:rFonts w:ascii="Times New Roman" w:hAnsi="Times New Roman" w:cs="Times New Roman"/>
          <w:sz w:val="28"/>
          <w:szCs w:val="28"/>
        </w:rPr>
        <w:t xml:space="preserve">enables user to send message without revealing their identity </w:t>
      </w:r>
      <w:r w:rsidR="00BE4167" w:rsidRPr="00324A75">
        <w:rPr>
          <w:rFonts w:ascii="Times New Roman" w:hAnsi="Times New Roman" w:cs="Times New Roman"/>
          <w:sz w:val="28"/>
          <w:szCs w:val="28"/>
        </w:rPr>
        <w:t xml:space="preserve">to the recipient </w:t>
      </w:r>
      <w:r w:rsidR="00835D5A" w:rsidRPr="00324A75">
        <w:rPr>
          <w:rFonts w:ascii="Times New Roman" w:hAnsi="Times New Roman" w:cs="Times New Roman"/>
          <w:sz w:val="28"/>
          <w:szCs w:val="28"/>
        </w:rPr>
        <w:t>promoting a confidential communication channel</w:t>
      </w:r>
      <w:r w:rsidRPr="00324A75">
        <w:rPr>
          <w:rFonts w:ascii="Times New Roman" w:hAnsi="Times New Roman" w:cs="Times New Roman"/>
          <w:sz w:val="28"/>
          <w:szCs w:val="28"/>
        </w:rPr>
        <w:t>.</w:t>
      </w:r>
    </w:p>
    <w:p w14:paraId="05B9FC38" w14:textId="69A79E03" w:rsidR="00EE1DC7" w:rsidRPr="00324A75" w:rsidRDefault="00F340CD" w:rsidP="00EE1DC7">
      <w:pPr>
        <w:ind w:left="360"/>
        <w:rPr>
          <w:rFonts w:ascii="Times New Roman" w:hAnsi="Times New Roman" w:cs="Times New Roman"/>
          <w:b/>
          <w:bCs/>
          <w:sz w:val="28"/>
          <w:szCs w:val="28"/>
        </w:rPr>
      </w:pPr>
      <w:r w:rsidRPr="00324A75">
        <w:rPr>
          <w:noProof/>
        </w:rPr>
        <mc:AlternateContent>
          <mc:Choice Requires="wpg">
            <w:drawing>
              <wp:inline distT="0" distB="0" distL="0" distR="0" wp14:anchorId="5E65BD7E" wp14:editId="68A11E5D">
                <wp:extent cx="5731510" cy="19685"/>
                <wp:effectExtent l="0" t="0" r="21590" b="18415"/>
                <wp:docPr id="395203249" name="Group 39520324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91388461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78984650"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4864797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14756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8772934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39262565"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3475197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8794036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720802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0FC3123" id="Group 39520324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&#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6FE298AC" w14:textId="02947369" w:rsidR="00EE1DC7" w:rsidRPr="00324A75" w:rsidRDefault="00EE1DC7" w:rsidP="00EE1DC7">
      <w:pPr>
        <w:pStyle w:val="ListParagraph"/>
        <w:numPr>
          <w:ilvl w:val="0"/>
          <w:numId w:val="46"/>
        </w:numPr>
        <w:rPr>
          <w:rFonts w:ascii="Times New Roman" w:hAnsi="Times New Roman" w:cs="Times New Roman"/>
          <w:b/>
          <w:bCs/>
          <w:sz w:val="28"/>
          <w:szCs w:val="28"/>
        </w:rPr>
      </w:pPr>
      <w:r w:rsidRPr="00324A75">
        <w:rPr>
          <w:rFonts w:ascii="Times New Roman" w:hAnsi="Times New Roman" w:cs="Times New Roman"/>
          <w:b/>
          <w:bCs/>
          <w:sz w:val="32"/>
          <w:szCs w:val="32"/>
        </w:rPr>
        <w:t xml:space="preserve">Admin: </w:t>
      </w:r>
      <w:r w:rsidRPr="00324A75">
        <w:rPr>
          <w:rFonts w:ascii="Times New Roman" w:hAnsi="Times New Roman" w:cs="Times New Roman"/>
          <w:sz w:val="28"/>
          <w:szCs w:val="28"/>
        </w:rPr>
        <w:t xml:space="preserve">This module includes sub-modules for </w:t>
      </w:r>
      <w:r w:rsidR="000C5B69" w:rsidRPr="00324A75">
        <w:rPr>
          <w:rFonts w:ascii="Times New Roman" w:hAnsi="Times New Roman" w:cs="Times New Roman"/>
          <w:sz w:val="28"/>
          <w:szCs w:val="28"/>
        </w:rPr>
        <w:t>resolving reports managing user account</w:t>
      </w:r>
      <w:r w:rsidR="000F6A3A" w:rsidRPr="00324A75">
        <w:rPr>
          <w:rFonts w:ascii="Times New Roman" w:hAnsi="Times New Roman" w:cs="Times New Roman"/>
          <w:sz w:val="28"/>
          <w:szCs w:val="28"/>
        </w:rPr>
        <w:t>s and adding new administrators to oversee platform operation.</w:t>
      </w:r>
    </w:p>
    <w:p w14:paraId="6307EE47" w14:textId="19B843FE" w:rsidR="00EE1DC7" w:rsidRPr="00324A75" w:rsidRDefault="000F1490" w:rsidP="00EE1DC7">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Resolve Report</w:t>
      </w:r>
      <w:r w:rsidR="00EE1DC7" w:rsidRPr="00324A75">
        <w:rPr>
          <w:rFonts w:ascii="Times New Roman" w:hAnsi="Times New Roman" w:cs="Times New Roman"/>
          <w:b/>
          <w:bCs/>
          <w:sz w:val="28"/>
          <w:szCs w:val="28"/>
        </w:rPr>
        <w:t xml:space="preserve">: </w:t>
      </w:r>
      <w:r w:rsidR="00EE1DC7" w:rsidRPr="00324A75">
        <w:rPr>
          <w:rFonts w:ascii="Times New Roman" w:hAnsi="Times New Roman" w:cs="Times New Roman"/>
          <w:sz w:val="28"/>
          <w:szCs w:val="28"/>
        </w:rPr>
        <w:t xml:space="preserve">This sub module in campus connect allows </w:t>
      </w:r>
      <w:r w:rsidRPr="00324A75">
        <w:rPr>
          <w:rFonts w:ascii="Times New Roman" w:hAnsi="Times New Roman" w:cs="Times New Roman"/>
          <w:sz w:val="28"/>
          <w:szCs w:val="28"/>
        </w:rPr>
        <w:t>administra</w:t>
      </w:r>
      <w:r w:rsidR="00364C28" w:rsidRPr="00324A75">
        <w:rPr>
          <w:rFonts w:ascii="Times New Roman" w:hAnsi="Times New Roman" w:cs="Times New Roman"/>
          <w:sz w:val="28"/>
          <w:szCs w:val="28"/>
        </w:rPr>
        <w:t xml:space="preserve">tors to review and take appropriate actions based on reports </w:t>
      </w:r>
      <w:r w:rsidR="00F839D5" w:rsidRPr="00324A75">
        <w:rPr>
          <w:rFonts w:ascii="Times New Roman" w:hAnsi="Times New Roman" w:cs="Times New Roman"/>
          <w:sz w:val="28"/>
          <w:szCs w:val="28"/>
        </w:rPr>
        <w:t>submitted by user</w:t>
      </w:r>
      <w:r w:rsidR="00EE1DC7" w:rsidRPr="00324A75">
        <w:rPr>
          <w:rFonts w:ascii="Times New Roman" w:hAnsi="Times New Roman" w:cs="Times New Roman"/>
          <w:sz w:val="28"/>
          <w:szCs w:val="28"/>
        </w:rPr>
        <w:t>.</w:t>
      </w:r>
    </w:p>
    <w:p w14:paraId="424CF3EF" w14:textId="04413DEC" w:rsidR="00EE1DC7" w:rsidRPr="00324A75" w:rsidRDefault="00F839D5" w:rsidP="00EE1DC7">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Manage User</w:t>
      </w:r>
      <w:r w:rsidR="00EE1DC7" w:rsidRPr="00324A75">
        <w:rPr>
          <w:rFonts w:ascii="Times New Roman" w:hAnsi="Times New Roman" w:cs="Times New Roman"/>
          <w:b/>
          <w:bCs/>
          <w:sz w:val="28"/>
          <w:szCs w:val="28"/>
        </w:rPr>
        <w:t xml:space="preserve">: </w:t>
      </w:r>
      <w:r w:rsidR="00EE1DC7" w:rsidRPr="00324A75">
        <w:rPr>
          <w:rFonts w:ascii="Times New Roman" w:hAnsi="Times New Roman" w:cs="Times New Roman"/>
          <w:sz w:val="28"/>
          <w:szCs w:val="28"/>
        </w:rPr>
        <w:t xml:space="preserve">This sub-module </w:t>
      </w:r>
      <w:r w:rsidR="009F699B" w:rsidRPr="00324A75">
        <w:rPr>
          <w:rFonts w:ascii="Times New Roman" w:hAnsi="Times New Roman" w:cs="Times New Roman"/>
          <w:sz w:val="28"/>
          <w:szCs w:val="28"/>
        </w:rPr>
        <w:t>e</w:t>
      </w:r>
      <w:r w:rsidRPr="00324A75">
        <w:rPr>
          <w:rFonts w:ascii="Times New Roman" w:hAnsi="Times New Roman" w:cs="Times New Roman"/>
          <w:sz w:val="28"/>
          <w:szCs w:val="28"/>
        </w:rPr>
        <w:t>nables</w:t>
      </w:r>
      <w:r w:rsidR="009F699B" w:rsidRPr="00324A75">
        <w:rPr>
          <w:rFonts w:ascii="Times New Roman" w:hAnsi="Times New Roman" w:cs="Times New Roman"/>
          <w:sz w:val="28"/>
          <w:szCs w:val="28"/>
        </w:rPr>
        <w:t xml:space="preserve"> admin to oversee and control user accounts</w:t>
      </w:r>
      <w:r w:rsidR="00EE1DC7" w:rsidRPr="00324A75">
        <w:rPr>
          <w:rFonts w:ascii="Times New Roman" w:hAnsi="Times New Roman" w:cs="Times New Roman"/>
          <w:sz w:val="28"/>
          <w:szCs w:val="28"/>
        </w:rPr>
        <w:t>.</w:t>
      </w:r>
    </w:p>
    <w:p w14:paraId="7D5A32D9" w14:textId="040F691F" w:rsidR="009F699B" w:rsidRPr="00324A75" w:rsidRDefault="009F699B" w:rsidP="009F699B">
      <w:pPr>
        <w:pStyle w:val="ListParagraph"/>
        <w:numPr>
          <w:ilvl w:val="1"/>
          <w:numId w:val="46"/>
        </w:numPr>
        <w:rPr>
          <w:rFonts w:ascii="Times New Roman" w:hAnsi="Times New Roman" w:cs="Times New Roman"/>
          <w:b/>
          <w:bCs/>
          <w:sz w:val="28"/>
          <w:szCs w:val="28"/>
        </w:rPr>
      </w:pPr>
      <w:r w:rsidRPr="00324A75">
        <w:rPr>
          <w:rFonts w:ascii="Times New Roman" w:hAnsi="Times New Roman" w:cs="Times New Roman"/>
          <w:b/>
          <w:bCs/>
          <w:sz w:val="28"/>
          <w:szCs w:val="28"/>
        </w:rPr>
        <w:t xml:space="preserve">Add Admin: </w:t>
      </w:r>
      <w:r w:rsidRPr="00324A75">
        <w:rPr>
          <w:rFonts w:ascii="Times New Roman" w:hAnsi="Times New Roman" w:cs="Times New Roman"/>
          <w:sz w:val="28"/>
          <w:szCs w:val="28"/>
        </w:rPr>
        <w:t xml:space="preserve">This sub-module in campus connect </w:t>
      </w:r>
      <w:r w:rsidR="00C2175D" w:rsidRPr="00324A75">
        <w:rPr>
          <w:rFonts w:ascii="Times New Roman" w:hAnsi="Times New Roman" w:cs="Times New Roman"/>
          <w:sz w:val="28"/>
          <w:szCs w:val="28"/>
        </w:rPr>
        <w:t>allows admin to appoint new admins.</w:t>
      </w:r>
    </w:p>
    <w:p w14:paraId="7279D048" w14:textId="0816D0BF" w:rsidR="00C2175D" w:rsidRPr="00324A75" w:rsidRDefault="00F340CD" w:rsidP="00C2175D">
      <w:pPr>
        <w:rPr>
          <w:rFonts w:ascii="Times New Roman" w:hAnsi="Times New Roman" w:cs="Times New Roman"/>
          <w:b/>
          <w:bCs/>
          <w:sz w:val="28"/>
          <w:szCs w:val="28"/>
        </w:rPr>
      </w:pPr>
      <w:r w:rsidRPr="00324A75">
        <w:rPr>
          <w:noProof/>
        </w:rPr>
        <mc:AlternateContent>
          <mc:Choice Requires="wpg">
            <w:drawing>
              <wp:inline distT="0" distB="0" distL="0" distR="0" wp14:anchorId="6E52E5A2" wp14:editId="39168D8E">
                <wp:extent cx="5731510" cy="19685"/>
                <wp:effectExtent l="0" t="0" r="21590" b="18415"/>
                <wp:docPr id="1281785444" name="Group 128178544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576417571"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6803290"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95272824"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668004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5045519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60107768"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67995155"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37540753"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3287906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1731820" id="Group 128178544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&#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5377E896" w14:textId="4638AAA9" w:rsidR="00C2175D" w:rsidRPr="00324A75" w:rsidRDefault="00C2175D" w:rsidP="00C2175D">
      <w:pPr>
        <w:pStyle w:val="ListParagraph"/>
        <w:numPr>
          <w:ilvl w:val="0"/>
          <w:numId w:val="46"/>
        </w:numPr>
        <w:rPr>
          <w:rFonts w:ascii="Times New Roman" w:hAnsi="Times New Roman" w:cs="Times New Roman"/>
          <w:b/>
          <w:bCs/>
          <w:sz w:val="28"/>
          <w:szCs w:val="28"/>
        </w:rPr>
      </w:pPr>
      <w:r w:rsidRPr="00324A75">
        <w:rPr>
          <w:rFonts w:ascii="Times New Roman" w:hAnsi="Times New Roman" w:cs="Times New Roman"/>
          <w:b/>
          <w:bCs/>
          <w:sz w:val="32"/>
          <w:szCs w:val="32"/>
        </w:rPr>
        <w:t xml:space="preserve"> AI Integration: </w:t>
      </w:r>
      <w:r w:rsidRPr="00324A75">
        <w:rPr>
          <w:rFonts w:ascii="Times New Roman" w:hAnsi="Times New Roman" w:cs="Times New Roman"/>
          <w:sz w:val="28"/>
          <w:szCs w:val="28"/>
        </w:rPr>
        <w:t xml:space="preserve">This module adds a chatbot powered by AI </w:t>
      </w:r>
      <w:r w:rsidR="005E061F" w:rsidRPr="00324A75">
        <w:rPr>
          <w:rFonts w:ascii="Times New Roman" w:hAnsi="Times New Roman" w:cs="Times New Roman"/>
          <w:sz w:val="28"/>
          <w:szCs w:val="28"/>
        </w:rPr>
        <w:t>to interact with users offering assis</w:t>
      </w:r>
      <w:r w:rsidR="009A462A" w:rsidRPr="00324A75">
        <w:rPr>
          <w:rFonts w:ascii="Times New Roman" w:hAnsi="Times New Roman" w:cs="Times New Roman"/>
          <w:sz w:val="28"/>
          <w:szCs w:val="28"/>
        </w:rPr>
        <w:t>tance and answering queries to enhance user engagement and experience</w:t>
      </w:r>
      <w:r w:rsidRPr="00324A75">
        <w:rPr>
          <w:rFonts w:ascii="Times New Roman" w:hAnsi="Times New Roman" w:cs="Times New Roman"/>
          <w:sz w:val="28"/>
          <w:szCs w:val="28"/>
        </w:rPr>
        <w:t>.</w:t>
      </w:r>
    </w:p>
    <w:p w14:paraId="5F0B66E9" w14:textId="77777777" w:rsidR="00C2175D" w:rsidRPr="00324A75" w:rsidRDefault="00C2175D" w:rsidP="00C2175D">
      <w:pPr>
        <w:rPr>
          <w:rFonts w:ascii="Times New Roman" w:hAnsi="Times New Roman" w:cs="Times New Roman"/>
          <w:b/>
          <w:bCs/>
          <w:sz w:val="28"/>
          <w:szCs w:val="28"/>
        </w:rPr>
      </w:pPr>
    </w:p>
    <w:p w14:paraId="7502894D" w14:textId="77777777" w:rsidR="009F699B" w:rsidRPr="00324A75" w:rsidRDefault="009F699B" w:rsidP="009F699B">
      <w:pPr>
        <w:pStyle w:val="ListParagraph"/>
        <w:ind w:left="1440"/>
        <w:rPr>
          <w:rFonts w:ascii="Times New Roman" w:hAnsi="Times New Roman" w:cs="Times New Roman"/>
          <w:b/>
          <w:bCs/>
          <w:sz w:val="28"/>
          <w:szCs w:val="28"/>
        </w:rPr>
      </w:pPr>
    </w:p>
    <w:p w14:paraId="47F3D296" w14:textId="31415867" w:rsidR="00EE1DC7" w:rsidRPr="00324A75" w:rsidRDefault="00F340CD" w:rsidP="00EE1DC7">
      <w:pPr>
        <w:ind w:left="360"/>
        <w:rPr>
          <w:rFonts w:ascii="Times New Roman" w:hAnsi="Times New Roman" w:cs="Times New Roman"/>
          <w:b/>
          <w:bCs/>
          <w:sz w:val="28"/>
          <w:szCs w:val="28"/>
        </w:rPr>
      </w:pPr>
      <w:r w:rsidRPr="00324A75">
        <w:rPr>
          <w:noProof/>
        </w:rPr>
        <mc:AlternateContent>
          <mc:Choice Requires="wpg">
            <w:drawing>
              <wp:inline distT="0" distB="0" distL="0" distR="0" wp14:anchorId="32E93CC3" wp14:editId="5C04D010">
                <wp:extent cx="5731510" cy="19685"/>
                <wp:effectExtent l="0" t="0" r="21590" b="18415"/>
                <wp:docPr id="997871476" name="Group 99787147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68317731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6923496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26660899"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0127023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4106604"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0209817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27725126"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99538134"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66018115"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5B5E618" id="Group 99787147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&#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5ED1CEA0" w14:textId="77777777" w:rsidR="00E7246A" w:rsidRPr="00324A75" w:rsidRDefault="00E7246A" w:rsidP="00094605">
      <w:pPr>
        <w:rPr>
          <w:rFonts w:ascii="Times New Roman" w:hAnsi="Times New Roman" w:cs="Times New Roman"/>
          <w:b/>
          <w:bCs/>
          <w:sz w:val="28"/>
          <w:szCs w:val="28"/>
        </w:rPr>
      </w:pPr>
    </w:p>
    <w:p w14:paraId="135547E5" w14:textId="77777777" w:rsidR="00640AF8" w:rsidRPr="00324A75" w:rsidRDefault="00640AF8" w:rsidP="00640AF8">
      <w:pPr>
        <w:rPr>
          <w:rFonts w:ascii="Times New Roman" w:hAnsi="Times New Roman" w:cs="Times New Roman"/>
          <w:b/>
          <w:bCs/>
          <w:sz w:val="28"/>
          <w:szCs w:val="28"/>
        </w:rPr>
      </w:pPr>
    </w:p>
    <w:p w14:paraId="6E7BEED4" w14:textId="77777777" w:rsidR="00E649A7" w:rsidRPr="00324A75" w:rsidRDefault="00E649A7" w:rsidP="00E649A7">
      <w:pPr>
        <w:rPr>
          <w:rFonts w:ascii="Times New Roman" w:hAnsi="Times New Roman" w:cs="Times New Roman"/>
          <w:b/>
          <w:bCs/>
          <w:sz w:val="28"/>
          <w:szCs w:val="28"/>
        </w:rPr>
      </w:pPr>
    </w:p>
    <w:p w14:paraId="2D8133A9" w14:textId="77777777" w:rsidR="00FA2C0A" w:rsidRPr="00324A75" w:rsidRDefault="00FA2C0A" w:rsidP="00E649A7">
      <w:pPr>
        <w:rPr>
          <w:rFonts w:ascii="Times New Roman" w:hAnsi="Times New Roman" w:cs="Times New Roman"/>
          <w:b/>
          <w:bCs/>
          <w:sz w:val="28"/>
          <w:szCs w:val="28"/>
        </w:rPr>
      </w:pPr>
    </w:p>
    <w:p w14:paraId="1F97ED58" w14:textId="77777777" w:rsidR="00FA2C0A" w:rsidRPr="00324A75" w:rsidRDefault="00FA2C0A" w:rsidP="00E649A7">
      <w:pPr>
        <w:rPr>
          <w:rFonts w:ascii="Times New Roman" w:hAnsi="Times New Roman" w:cs="Times New Roman"/>
          <w:b/>
          <w:bCs/>
          <w:sz w:val="28"/>
          <w:szCs w:val="28"/>
        </w:rPr>
      </w:pPr>
    </w:p>
    <w:p w14:paraId="1BA3B799" w14:textId="77777777" w:rsidR="00FA2C0A" w:rsidRPr="00324A75" w:rsidRDefault="00FA2C0A" w:rsidP="00E649A7">
      <w:pPr>
        <w:rPr>
          <w:rFonts w:ascii="Times New Roman" w:hAnsi="Times New Roman" w:cs="Times New Roman"/>
          <w:b/>
          <w:bCs/>
          <w:sz w:val="28"/>
          <w:szCs w:val="28"/>
        </w:rPr>
      </w:pPr>
    </w:p>
    <w:p w14:paraId="5ED95719" w14:textId="77777777" w:rsidR="00FA2C0A" w:rsidRPr="00324A75" w:rsidRDefault="00FA2C0A" w:rsidP="00E649A7">
      <w:pPr>
        <w:rPr>
          <w:rFonts w:ascii="Times New Roman" w:hAnsi="Times New Roman" w:cs="Times New Roman"/>
          <w:b/>
          <w:bCs/>
          <w:sz w:val="28"/>
          <w:szCs w:val="28"/>
        </w:rPr>
      </w:pPr>
    </w:p>
    <w:p w14:paraId="3FFD9B82" w14:textId="77777777" w:rsidR="00FA2C0A" w:rsidRPr="00324A75" w:rsidRDefault="00FA2C0A" w:rsidP="00E649A7">
      <w:pPr>
        <w:rPr>
          <w:rFonts w:ascii="Times New Roman" w:hAnsi="Times New Roman" w:cs="Times New Roman"/>
          <w:b/>
          <w:bCs/>
          <w:sz w:val="28"/>
          <w:szCs w:val="28"/>
        </w:rPr>
      </w:pPr>
    </w:p>
    <w:p w14:paraId="5EEEC962" w14:textId="77777777" w:rsidR="00FA2C0A" w:rsidRDefault="00FA2C0A" w:rsidP="00E649A7">
      <w:pPr>
        <w:rPr>
          <w:rFonts w:ascii="Times New Roman" w:hAnsi="Times New Roman" w:cs="Times New Roman"/>
          <w:b/>
          <w:bCs/>
          <w:sz w:val="28"/>
          <w:szCs w:val="28"/>
        </w:rPr>
      </w:pPr>
    </w:p>
    <w:p w14:paraId="321317D0" w14:textId="77777777" w:rsidR="00F340CD" w:rsidRDefault="00F340CD" w:rsidP="00E649A7">
      <w:pPr>
        <w:rPr>
          <w:rFonts w:ascii="Times New Roman" w:hAnsi="Times New Roman" w:cs="Times New Roman"/>
          <w:b/>
          <w:bCs/>
          <w:sz w:val="28"/>
          <w:szCs w:val="28"/>
        </w:rPr>
      </w:pPr>
    </w:p>
    <w:p w14:paraId="137A107C" w14:textId="77777777" w:rsidR="00F340CD" w:rsidRDefault="00F340CD" w:rsidP="00E649A7">
      <w:pPr>
        <w:rPr>
          <w:rFonts w:ascii="Times New Roman" w:hAnsi="Times New Roman" w:cs="Times New Roman"/>
          <w:b/>
          <w:bCs/>
          <w:sz w:val="28"/>
          <w:szCs w:val="28"/>
        </w:rPr>
      </w:pPr>
    </w:p>
    <w:p w14:paraId="71844D7B" w14:textId="77777777" w:rsidR="00F340CD" w:rsidRDefault="00F340CD" w:rsidP="00E649A7">
      <w:pPr>
        <w:rPr>
          <w:rFonts w:ascii="Times New Roman" w:hAnsi="Times New Roman" w:cs="Times New Roman"/>
          <w:b/>
          <w:bCs/>
          <w:sz w:val="28"/>
          <w:szCs w:val="28"/>
        </w:rPr>
      </w:pPr>
    </w:p>
    <w:p w14:paraId="5E1ABE7E" w14:textId="77777777" w:rsidR="00F340CD" w:rsidRDefault="00F340CD" w:rsidP="00E649A7">
      <w:pPr>
        <w:rPr>
          <w:rFonts w:ascii="Times New Roman" w:hAnsi="Times New Roman" w:cs="Times New Roman"/>
          <w:b/>
          <w:bCs/>
          <w:sz w:val="28"/>
          <w:szCs w:val="28"/>
        </w:rPr>
      </w:pPr>
    </w:p>
    <w:p w14:paraId="10DA5CE1" w14:textId="77777777" w:rsidR="00F340CD" w:rsidRDefault="00F340CD" w:rsidP="00E649A7">
      <w:pPr>
        <w:rPr>
          <w:rFonts w:ascii="Times New Roman" w:hAnsi="Times New Roman" w:cs="Times New Roman"/>
          <w:b/>
          <w:bCs/>
          <w:sz w:val="28"/>
          <w:szCs w:val="28"/>
        </w:rPr>
      </w:pPr>
    </w:p>
    <w:p w14:paraId="7648D298" w14:textId="77777777" w:rsidR="00F340CD" w:rsidRPr="00324A75" w:rsidRDefault="00F340CD" w:rsidP="00E649A7">
      <w:pPr>
        <w:rPr>
          <w:rFonts w:ascii="Times New Roman" w:hAnsi="Times New Roman" w:cs="Times New Roman"/>
          <w:b/>
          <w:bCs/>
          <w:sz w:val="28"/>
          <w:szCs w:val="28"/>
        </w:rPr>
      </w:pPr>
    </w:p>
    <w:p w14:paraId="586EB307" w14:textId="77777777" w:rsidR="00FA2C0A" w:rsidRPr="00324A75" w:rsidRDefault="00FA2C0A" w:rsidP="00E649A7">
      <w:pPr>
        <w:rPr>
          <w:rFonts w:ascii="Times New Roman" w:hAnsi="Times New Roman" w:cs="Times New Roman"/>
          <w:b/>
          <w:bCs/>
          <w:sz w:val="28"/>
          <w:szCs w:val="28"/>
        </w:rPr>
      </w:pPr>
    </w:p>
    <w:p w14:paraId="328254BA" w14:textId="77777777" w:rsidR="00E70A93" w:rsidRPr="00324A75" w:rsidRDefault="00E70A93" w:rsidP="00E70A93">
      <w:pPr>
        <w:ind w:left="720"/>
        <w:rPr>
          <w:rFonts w:ascii="Times New Roman" w:hAnsi="Times New Roman" w:cs="Times New Roman"/>
          <w:b/>
          <w:bCs/>
          <w:sz w:val="28"/>
          <w:szCs w:val="28"/>
        </w:rPr>
      </w:pPr>
    </w:p>
    <w:p w14:paraId="6C943D2A" w14:textId="77777777" w:rsidR="007C1D11" w:rsidRDefault="007C1D11" w:rsidP="007C1D11">
      <w:pPr>
        <w:rPr>
          <w:rFonts w:ascii="Times New Roman" w:hAnsi="Times New Roman" w:cs="Times New Roman"/>
          <w:b/>
          <w:bCs/>
          <w:sz w:val="44"/>
          <w:szCs w:val="44"/>
        </w:rPr>
      </w:pPr>
    </w:p>
    <w:p w14:paraId="20692344" w14:textId="5DC665BC" w:rsidR="00114DA4" w:rsidRPr="00194356" w:rsidRDefault="00194356" w:rsidP="007C1D11">
      <w:pPr>
        <w:rPr>
          <w:rFonts w:ascii="Times New Roman" w:hAnsi="Times New Roman" w:cs="Times New Roman"/>
          <w:b/>
          <w:bCs/>
          <w:sz w:val="32"/>
          <w:szCs w:val="32"/>
        </w:rPr>
      </w:pPr>
      <w:r w:rsidRPr="00194356">
        <w:rPr>
          <w:rFonts w:ascii="Times New Roman" w:hAnsi="Times New Roman" w:cs="Times New Roman"/>
          <w:b/>
          <w:bCs/>
          <w:sz w:val="32"/>
          <w:szCs w:val="32"/>
        </w:rPr>
        <w:t>4.3.</w:t>
      </w:r>
      <w:r>
        <w:rPr>
          <w:rFonts w:ascii="Times New Roman" w:hAnsi="Times New Roman" w:cs="Times New Roman"/>
          <w:b/>
          <w:bCs/>
          <w:sz w:val="32"/>
          <w:szCs w:val="32"/>
        </w:rPr>
        <w:t xml:space="preserve"> </w:t>
      </w:r>
      <w:r w:rsidR="005713F3" w:rsidRPr="00194356">
        <w:rPr>
          <w:rStyle w:val="Heading2Char"/>
          <w:rFonts w:cs="Times New Roman"/>
          <w:szCs w:val="32"/>
        </w:rPr>
        <w:t>Schema</w:t>
      </w:r>
      <w:r w:rsidR="00EA0185" w:rsidRPr="00194356">
        <w:rPr>
          <w:rFonts w:ascii="Times New Roman" w:hAnsi="Times New Roman" w:cs="Times New Roman"/>
          <w:b/>
          <w:bCs/>
          <w:sz w:val="32"/>
          <w:szCs w:val="32"/>
        </w:rPr>
        <w:t xml:space="preserve"> Diagram</w:t>
      </w:r>
    </w:p>
    <w:p w14:paraId="21784EA6" w14:textId="77777777" w:rsidR="0068400E" w:rsidRPr="00324A75" w:rsidRDefault="0068400E" w:rsidP="005713F3">
      <w:pPr>
        <w:jc w:val="center"/>
        <w:rPr>
          <w:rFonts w:ascii="Times New Roman" w:hAnsi="Times New Roman" w:cs="Times New Roman"/>
          <w:b/>
          <w:bCs/>
          <w:sz w:val="32"/>
          <w:szCs w:val="32"/>
        </w:rPr>
      </w:pPr>
    </w:p>
    <w:p w14:paraId="0EAB5905" w14:textId="77777777" w:rsidR="0068400E" w:rsidRPr="00324A75" w:rsidRDefault="0068400E" w:rsidP="0068400E">
      <w:pPr>
        <w:pStyle w:val="ListParagraph"/>
        <w:spacing w:line="276" w:lineRule="auto"/>
        <w:ind w:left="0"/>
        <w:jc w:val="both"/>
        <w:rPr>
          <w:rFonts w:ascii="Times New Roman" w:hAnsi="Times New Roman" w:cs="Times New Roman"/>
          <w:sz w:val="24"/>
          <w:szCs w:val="24"/>
        </w:rPr>
      </w:pPr>
      <w:r w:rsidRPr="00324A75">
        <w:rPr>
          <w:rFonts w:ascii="Times New Roman" w:hAnsi="Times New Roman" w:cs="Times New Roman"/>
          <w:sz w:val="24"/>
          <w:szCs w:val="24"/>
        </w:rPr>
        <w:t>A database schema is the skeleton structure that represents the logical view of the entire database. It defines how the data is organised and how the relations among them are associated. It formulates all the constraints that are to be applied on the data.</w:t>
      </w:r>
    </w:p>
    <w:p w14:paraId="01D0D270" w14:textId="59534B08" w:rsidR="0068400E" w:rsidRPr="00F340CD" w:rsidRDefault="00F340CD" w:rsidP="0068400E">
      <w:pPr>
        <w:pStyle w:val="ListParagraph"/>
        <w:spacing w:line="276" w:lineRule="auto"/>
        <w:ind w:left="0"/>
        <w:jc w:val="both"/>
        <w:rPr>
          <w:rFonts w:ascii="Times New Roman" w:hAnsi="Times New Roman" w:cs="Times New Roman"/>
          <w:sz w:val="32"/>
          <w:szCs w:val="32"/>
        </w:rPr>
      </w:pPr>
      <w:r w:rsidRPr="00324A75">
        <w:rPr>
          <w:noProof/>
        </w:rPr>
        <mc:AlternateContent>
          <mc:Choice Requires="wpg">
            <w:drawing>
              <wp:inline distT="0" distB="0" distL="0" distR="0" wp14:anchorId="6B72582E" wp14:editId="06BF9999">
                <wp:extent cx="5731510" cy="19685"/>
                <wp:effectExtent l="0" t="0" r="21590" b="18415"/>
                <wp:docPr id="1060346802" name="Group 1060346802"/>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40369572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9691454"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50572002"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0440004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9146539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3188599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2409488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49248746"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99658706"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68795AC" id="Group 1060346802"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5E82BC4D" w14:textId="77777777" w:rsidR="0068400E" w:rsidRPr="00F340CD" w:rsidRDefault="0068400E" w:rsidP="0068400E">
      <w:pPr>
        <w:pStyle w:val="ListParagraph"/>
        <w:ind w:left="0"/>
        <w:jc w:val="both"/>
        <w:rPr>
          <w:rFonts w:ascii="Times New Roman" w:hAnsi="Times New Roman" w:cs="Times New Roman"/>
          <w:b/>
          <w:bCs/>
          <w:sz w:val="32"/>
          <w:szCs w:val="32"/>
          <w:lang w:val="en-US"/>
        </w:rPr>
      </w:pPr>
      <w:r w:rsidRPr="00F340CD">
        <w:rPr>
          <w:rFonts w:ascii="Times New Roman" w:hAnsi="Times New Roman" w:cs="Times New Roman"/>
          <w:b/>
          <w:bCs/>
          <w:sz w:val="32"/>
          <w:szCs w:val="32"/>
          <w:lang w:val="en-US"/>
        </w:rPr>
        <w:t>Diagram Notations:</w:t>
      </w:r>
    </w:p>
    <w:p w14:paraId="5FC72A73" w14:textId="77777777" w:rsidR="00FA2C0A" w:rsidRPr="00324A75" w:rsidRDefault="00FA2C0A" w:rsidP="0068400E">
      <w:pPr>
        <w:pStyle w:val="ListParagraph"/>
        <w:ind w:left="0"/>
        <w:jc w:val="both"/>
        <w:rPr>
          <w:rFonts w:ascii="Times New Roman" w:hAnsi="Times New Roman" w:cs="Times New Roman"/>
          <w:b/>
          <w:bCs/>
          <w:sz w:val="28"/>
          <w:szCs w:val="28"/>
          <w:lang w:val="en-US"/>
        </w:rPr>
      </w:pPr>
    </w:p>
    <w:p w14:paraId="037A6D12" w14:textId="77777777" w:rsidR="00FA2C0A" w:rsidRPr="00324A75" w:rsidRDefault="00FA2C0A" w:rsidP="0068400E">
      <w:pPr>
        <w:pStyle w:val="ListParagraph"/>
        <w:ind w:left="0"/>
        <w:jc w:val="both"/>
        <w:rPr>
          <w:rFonts w:ascii="Times New Roman" w:hAnsi="Times New Roman" w:cs="Times New Roman"/>
          <w:b/>
          <w:bCs/>
          <w:sz w:val="28"/>
          <w:szCs w:val="28"/>
          <w:lang w:val="en-US"/>
        </w:rPr>
      </w:pPr>
    </w:p>
    <w:tbl>
      <w:tblPr>
        <w:tblStyle w:val="TableGrid"/>
        <w:tblW w:w="4610" w:type="pct"/>
        <w:tblInd w:w="-16" w:type="dxa"/>
        <w:tblCellMar>
          <w:top w:w="113" w:type="dxa"/>
          <w:bottom w:w="113" w:type="dxa"/>
        </w:tblCellMar>
        <w:tblLook w:val="04A0" w:firstRow="1" w:lastRow="0" w:firstColumn="1" w:lastColumn="0" w:noHBand="0" w:noVBand="1"/>
      </w:tblPr>
      <w:tblGrid>
        <w:gridCol w:w="1031"/>
        <w:gridCol w:w="2023"/>
        <w:gridCol w:w="5259"/>
      </w:tblGrid>
      <w:tr w:rsidR="0068400E" w:rsidRPr="00324A75" w14:paraId="7A0965E3" w14:textId="77777777" w:rsidTr="0068400E">
        <w:trPr>
          <w:trHeight w:val="304"/>
        </w:trPr>
        <w:tc>
          <w:tcPr>
            <w:tcW w:w="620" w:type="pct"/>
          </w:tcPr>
          <w:p w14:paraId="587ECB9C" w14:textId="77777777" w:rsidR="0068400E" w:rsidRPr="00324A75" w:rsidRDefault="0068400E" w:rsidP="001A3ABE">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Name</w:t>
            </w:r>
          </w:p>
        </w:tc>
        <w:tc>
          <w:tcPr>
            <w:tcW w:w="1217" w:type="pct"/>
          </w:tcPr>
          <w:p w14:paraId="13560042" w14:textId="77777777" w:rsidR="0068400E" w:rsidRPr="00324A75" w:rsidRDefault="0068400E" w:rsidP="001A3ABE">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Symbol</w:t>
            </w:r>
          </w:p>
        </w:tc>
        <w:tc>
          <w:tcPr>
            <w:tcW w:w="3163" w:type="pct"/>
          </w:tcPr>
          <w:p w14:paraId="65549C9F" w14:textId="77777777" w:rsidR="0068400E" w:rsidRPr="00324A75" w:rsidRDefault="0068400E" w:rsidP="001A3ABE">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Description</w:t>
            </w:r>
          </w:p>
        </w:tc>
      </w:tr>
      <w:tr w:rsidR="0068400E" w:rsidRPr="00324A75" w14:paraId="1E987DA4" w14:textId="77777777" w:rsidTr="0068400E">
        <w:trPr>
          <w:trHeight w:val="834"/>
        </w:trPr>
        <w:tc>
          <w:tcPr>
            <w:tcW w:w="620" w:type="pct"/>
          </w:tcPr>
          <w:p w14:paraId="5596A568" w14:textId="77777777" w:rsidR="0068400E" w:rsidRPr="00324A75" w:rsidRDefault="0068400E" w:rsidP="001A3ABE">
            <w:pPr>
              <w:pStyle w:val="ListParagraph"/>
              <w:tabs>
                <w:tab w:val="left" w:pos="1745"/>
              </w:tabs>
              <w:ind w:left="0"/>
              <w:jc w:val="both"/>
              <w:rPr>
                <w:rFonts w:ascii="Times New Roman" w:hAnsi="Times New Roman" w:cs="Times New Roman"/>
                <w:shd w:val="clear" w:color="auto" w:fill="FFFFFF"/>
              </w:rPr>
            </w:pPr>
            <w:r w:rsidRPr="00324A75">
              <w:rPr>
                <w:rFonts w:ascii="Times New Roman" w:hAnsi="Times New Roman" w:cs="Times New Roman"/>
                <w:sz w:val="24"/>
                <w:szCs w:val="24"/>
                <w:lang w:val="en-US"/>
              </w:rPr>
              <w:t>Table</w:t>
            </w:r>
          </w:p>
          <w:p w14:paraId="0F546F03" w14:textId="77777777" w:rsidR="0068400E" w:rsidRPr="00324A75" w:rsidRDefault="0068400E" w:rsidP="001A3ABE">
            <w:pPr>
              <w:pStyle w:val="ListParagraph"/>
              <w:tabs>
                <w:tab w:val="left" w:pos="1745"/>
              </w:tabs>
              <w:ind w:left="0"/>
              <w:jc w:val="both"/>
              <w:rPr>
                <w:rFonts w:ascii="Times New Roman" w:hAnsi="Times New Roman" w:cs="Times New Roman"/>
                <w:b/>
                <w:bCs/>
                <w:sz w:val="28"/>
                <w:szCs w:val="28"/>
                <w:lang w:val="en-US"/>
              </w:rPr>
            </w:pPr>
          </w:p>
        </w:tc>
        <w:tc>
          <w:tcPr>
            <w:tcW w:w="1217" w:type="pct"/>
          </w:tcPr>
          <w:p w14:paraId="35336C9B" w14:textId="77777777" w:rsidR="0068400E" w:rsidRPr="00324A75" w:rsidRDefault="0068400E" w:rsidP="001A3ABE">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noProof/>
              </w:rPr>
              <mc:AlternateContent>
                <mc:Choice Requires="wps">
                  <w:drawing>
                    <wp:anchor distT="0" distB="0" distL="114300" distR="114300" simplePos="0" relativeHeight="251658281" behindDoc="0" locked="0" layoutInCell="1" allowOverlap="1" wp14:anchorId="6195099A" wp14:editId="2D9E4598">
                      <wp:simplePos x="0" y="0"/>
                      <wp:positionH relativeFrom="column">
                        <wp:posOffset>530225</wp:posOffset>
                      </wp:positionH>
                      <wp:positionV relativeFrom="paragraph">
                        <wp:posOffset>32385</wp:posOffset>
                      </wp:positionV>
                      <wp:extent cx="628650" cy="518795"/>
                      <wp:effectExtent l="0" t="0" r="19050" b="14605"/>
                      <wp:wrapSquare wrapText="bothSides"/>
                      <wp:docPr id="1073741975" name="officeArt object" descr="Rectangle"/>
                      <wp:cNvGraphicFramePr/>
                      <a:graphic xmlns:a="http://schemas.openxmlformats.org/drawingml/2006/main">
                        <a:graphicData uri="http://schemas.microsoft.com/office/word/2010/wordprocessingShape">
                          <wps:wsp>
                            <wps:cNvSpPr/>
                            <wps:spPr>
                              <a:xfrm>
                                <a:off x="0" y="0"/>
                                <a:ext cx="628650" cy="518795"/>
                              </a:xfrm>
                              <a:prstGeom prst="rect">
                                <a:avLst/>
                              </a:prstGeom>
                              <a:solidFill>
                                <a:srgbClr val="FFFFFF"/>
                              </a:solidFill>
                              <a:ln w="12700" cap="flat">
                                <a:solidFill>
                                  <a:srgbClr val="000000"/>
                                </a:solidFill>
                                <a:prstDash val="solid"/>
                                <a:miter lim="400000"/>
                              </a:ln>
                              <a:effectLst/>
                            </wps:spPr>
                            <wps:bodyPr vertOverflow="clip" horzOverflow="clip"/>
                          </wps:wsp>
                        </a:graphicData>
                      </a:graphic>
                      <wp14:sizeRelV relativeFrom="margin">
                        <wp14:pctHeight>0</wp14:pctHeight>
                      </wp14:sizeRelV>
                    </wp:anchor>
                  </w:drawing>
                </mc:Choice>
                <mc:Fallback>
                  <w:pict>
                    <v:rect w14:anchorId="7A019CA4" id="officeArt object" o:spid="_x0000_s1026" alt="Rectangle" style="position:absolute;margin-left:41.75pt;margin-top:2.55pt;width:49.5pt;height:40.85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" strokeweight="1pt">
                      <v:stroke miterlimit="4"/>
                      <w10:wrap type="square"/>
                    </v:rect>
                  </w:pict>
                </mc:Fallback>
              </mc:AlternateContent>
            </w:r>
          </w:p>
        </w:tc>
        <w:tc>
          <w:tcPr>
            <w:tcW w:w="3163" w:type="pct"/>
          </w:tcPr>
          <w:p w14:paraId="10DA37B9" w14:textId="77777777" w:rsidR="0068400E" w:rsidRPr="00324A75" w:rsidRDefault="0068400E" w:rsidP="001A3ABE">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sz w:val="24"/>
                <w:szCs w:val="24"/>
                <w:shd w:val="clear" w:color="auto" w:fill="FFFFFF"/>
              </w:rPr>
              <w:t>A table is a collection of related data held in table format within a database.</w:t>
            </w:r>
          </w:p>
        </w:tc>
      </w:tr>
      <w:tr w:rsidR="0068400E" w:rsidRPr="00324A75" w14:paraId="37EEDCAF" w14:textId="77777777" w:rsidTr="0068400E">
        <w:trPr>
          <w:trHeight w:val="1578"/>
        </w:trPr>
        <w:tc>
          <w:tcPr>
            <w:tcW w:w="620" w:type="pct"/>
          </w:tcPr>
          <w:p w14:paraId="5B18B05A" w14:textId="77777777" w:rsidR="0068400E" w:rsidRPr="00324A75" w:rsidRDefault="0068400E" w:rsidP="001A3ABE">
            <w:pPr>
              <w:pStyle w:val="ListParagraph"/>
              <w:ind w:left="0"/>
              <w:jc w:val="both"/>
              <w:rPr>
                <w:rFonts w:ascii="Times New Roman" w:hAnsi="Times New Roman" w:cs="Times New Roman"/>
                <w:sz w:val="28"/>
                <w:szCs w:val="28"/>
                <w:lang w:val="en-US"/>
              </w:rPr>
            </w:pPr>
            <w:r w:rsidRPr="00324A75">
              <w:rPr>
                <w:rFonts w:ascii="Times New Roman" w:hAnsi="Times New Roman" w:cs="Times New Roman"/>
                <w:sz w:val="24"/>
                <w:szCs w:val="24"/>
                <w:lang w:val="en-US"/>
              </w:rPr>
              <w:t>Relation</w:t>
            </w:r>
          </w:p>
        </w:tc>
        <w:tc>
          <w:tcPr>
            <w:tcW w:w="1217" w:type="pct"/>
          </w:tcPr>
          <w:p w14:paraId="5D325A3D" w14:textId="77777777" w:rsidR="0068400E" w:rsidRPr="00324A75" w:rsidRDefault="0068400E" w:rsidP="001A3ABE">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noProof/>
              </w:rPr>
              <mc:AlternateContent>
                <mc:Choice Requires="wps">
                  <w:drawing>
                    <wp:anchor distT="0" distB="0" distL="114300" distR="114300" simplePos="0" relativeHeight="251658282" behindDoc="0" locked="0" layoutInCell="1" allowOverlap="1" wp14:anchorId="2BE09A3B" wp14:editId="6289A43F">
                      <wp:simplePos x="0" y="0"/>
                      <wp:positionH relativeFrom="column">
                        <wp:posOffset>415290</wp:posOffset>
                      </wp:positionH>
                      <wp:positionV relativeFrom="paragraph">
                        <wp:posOffset>77470</wp:posOffset>
                      </wp:positionV>
                      <wp:extent cx="917575" cy="0"/>
                      <wp:effectExtent l="0" t="76200" r="15875" b="95250"/>
                      <wp:wrapSquare wrapText="bothSides"/>
                      <wp:docPr id="1073741976" name="officeArt object" descr="Line"/>
                      <wp:cNvGraphicFramePr/>
                      <a:graphic xmlns:a="http://schemas.openxmlformats.org/drawingml/2006/main">
                        <a:graphicData uri="http://schemas.microsoft.com/office/word/2010/wordprocessingShape">
                          <wps:wsp>
                            <wps:cNvCnPr/>
                            <wps:spPr>
                              <a:xfrm>
                                <a:off x="0" y="0"/>
                                <a:ext cx="917575"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421D08E1" id="officeArt object" o:spid="_x0000_s1026" alt="Line" style="position:absolute;z-index:251658282;visibility:visible;mso-wrap-style:square;mso-wrap-distance-left:9pt;mso-wrap-distance-top:0;mso-wrap-distance-right:9pt;mso-wrap-distance-bottom:0;mso-position-horizontal:absolute;mso-position-horizontal-relative:text;mso-position-vertical:absolute;mso-position-vertical-relative:text" from="32.7pt,6.1pt" to="104.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" strokeweight="2pt">
                      <v:stroke endarrow="block" miterlimit="4" joinstyle="miter"/>
                      <w10:wrap type="square"/>
                    </v:line>
                  </w:pict>
                </mc:Fallback>
              </mc:AlternateContent>
            </w:r>
          </w:p>
        </w:tc>
        <w:tc>
          <w:tcPr>
            <w:tcW w:w="3163" w:type="pct"/>
          </w:tcPr>
          <w:p w14:paraId="6FBCC56D" w14:textId="77777777" w:rsidR="0068400E" w:rsidRPr="00324A75" w:rsidRDefault="0068400E" w:rsidP="001A3ABE">
            <w:pPr>
              <w:pStyle w:val="Body"/>
              <w:jc w:val="both"/>
              <w:rPr>
                <w:rFonts w:ascii="Times New Roman" w:hAnsi="Times New Roman" w:cs="Times New Roman"/>
              </w:rPr>
            </w:pPr>
            <w:r w:rsidRPr="00324A75">
              <w:rPr>
                <w:rFonts w:ascii="Times New Roman" w:hAnsi="Times New Roman" w:cs="Times New Roman"/>
                <w:sz w:val="24"/>
                <w:szCs w:val="24"/>
              </w:rPr>
              <w:t xml:space="preserve">In a relational database system, a one-to-one table relationship links two tables based on a Primary Key column in the child which is also a Foreign Key referencing the Primary Key of the parent table row. Therefore, we can say that the child table share the Primary Key with the parent table. </w:t>
            </w:r>
          </w:p>
        </w:tc>
      </w:tr>
    </w:tbl>
    <w:p w14:paraId="56AB8F75" w14:textId="77777777" w:rsidR="0068400E" w:rsidRPr="00324A75" w:rsidRDefault="0068400E" w:rsidP="0068400E">
      <w:pPr>
        <w:jc w:val="center"/>
        <w:rPr>
          <w:rFonts w:ascii="Times New Roman" w:hAnsi="Times New Roman" w:cs="Times New Roman"/>
          <w:b/>
          <w:bCs/>
          <w:sz w:val="28"/>
          <w:szCs w:val="28"/>
        </w:rPr>
      </w:pPr>
    </w:p>
    <w:p w14:paraId="3292E46E" w14:textId="77777777" w:rsidR="00C04578" w:rsidRPr="00324A75" w:rsidRDefault="00C04578" w:rsidP="0076322D">
      <w:pPr>
        <w:rPr>
          <w:rFonts w:ascii="Times New Roman" w:hAnsi="Times New Roman" w:cs="Times New Roman"/>
          <w:b/>
          <w:bCs/>
          <w:sz w:val="32"/>
          <w:szCs w:val="32"/>
        </w:rPr>
      </w:pPr>
    </w:p>
    <w:p w14:paraId="7D09E4E6" w14:textId="7F7445CA" w:rsidR="00DE16E8" w:rsidRPr="00324A75" w:rsidRDefault="00F340CD" w:rsidP="0076322D">
      <w:pPr>
        <w:rPr>
          <w:rFonts w:ascii="Times New Roman" w:hAnsi="Times New Roman" w:cs="Times New Roman"/>
          <w:b/>
          <w:bCs/>
          <w:sz w:val="32"/>
          <w:szCs w:val="32"/>
        </w:rPr>
      </w:pPr>
      <w:r w:rsidRPr="00324A75">
        <w:rPr>
          <w:noProof/>
        </w:rPr>
        <mc:AlternateContent>
          <mc:Choice Requires="wpg">
            <w:drawing>
              <wp:inline distT="0" distB="0" distL="0" distR="0" wp14:anchorId="2AA653F7" wp14:editId="363CF64D">
                <wp:extent cx="5731510" cy="19685"/>
                <wp:effectExtent l="0" t="0" r="21590" b="18415"/>
                <wp:docPr id="325351749" name="Group 32535174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83904727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86914704"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2069729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37374235"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05998931"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21037018"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0019228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3745859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74681355"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7136DA4" id="Group 32535174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&#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1B3039FD" w14:textId="77777777" w:rsidR="00DE16E8" w:rsidRPr="00324A75" w:rsidRDefault="00DE16E8" w:rsidP="0076322D">
      <w:pPr>
        <w:rPr>
          <w:rFonts w:ascii="Times New Roman" w:hAnsi="Times New Roman" w:cs="Times New Roman"/>
          <w:b/>
          <w:bCs/>
          <w:sz w:val="32"/>
          <w:szCs w:val="32"/>
        </w:rPr>
      </w:pPr>
    </w:p>
    <w:p w14:paraId="7A316C76" w14:textId="77777777" w:rsidR="00DE16E8" w:rsidRPr="00324A75" w:rsidRDefault="00DE16E8" w:rsidP="0076322D">
      <w:pPr>
        <w:rPr>
          <w:rFonts w:ascii="Times New Roman" w:hAnsi="Times New Roman" w:cs="Times New Roman"/>
          <w:b/>
          <w:bCs/>
          <w:sz w:val="32"/>
          <w:szCs w:val="32"/>
        </w:rPr>
      </w:pPr>
    </w:p>
    <w:p w14:paraId="02F2B7B9" w14:textId="77777777" w:rsidR="00DE16E8" w:rsidRPr="00324A75" w:rsidRDefault="00DE16E8" w:rsidP="0076322D">
      <w:pPr>
        <w:rPr>
          <w:rFonts w:ascii="Times New Roman" w:hAnsi="Times New Roman" w:cs="Times New Roman"/>
          <w:b/>
          <w:bCs/>
          <w:sz w:val="32"/>
          <w:szCs w:val="32"/>
        </w:rPr>
      </w:pPr>
    </w:p>
    <w:p w14:paraId="045CCCD0" w14:textId="77777777" w:rsidR="00DE16E8" w:rsidRPr="00324A75" w:rsidRDefault="00DE16E8" w:rsidP="0076322D">
      <w:pPr>
        <w:rPr>
          <w:rFonts w:ascii="Times New Roman" w:hAnsi="Times New Roman" w:cs="Times New Roman"/>
          <w:b/>
          <w:bCs/>
          <w:sz w:val="32"/>
          <w:szCs w:val="32"/>
        </w:rPr>
      </w:pPr>
    </w:p>
    <w:p w14:paraId="1F1AD11F" w14:textId="77777777" w:rsidR="00DE16E8" w:rsidRPr="00324A75" w:rsidRDefault="00DE16E8" w:rsidP="0076322D">
      <w:pPr>
        <w:rPr>
          <w:rFonts w:ascii="Times New Roman" w:hAnsi="Times New Roman" w:cs="Times New Roman"/>
          <w:b/>
          <w:bCs/>
          <w:sz w:val="32"/>
          <w:szCs w:val="32"/>
        </w:rPr>
      </w:pPr>
    </w:p>
    <w:p w14:paraId="2A9C3870" w14:textId="77777777" w:rsidR="00DE16E8" w:rsidRPr="00324A75" w:rsidRDefault="00DE16E8" w:rsidP="0076322D">
      <w:pPr>
        <w:rPr>
          <w:rFonts w:ascii="Times New Roman" w:hAnsi="Times New Roman" w:cs="Times New Roman"/>
          <w:b/>
          <w:bCs/>
          <w:sz w:val="32"/>
          <w:szCs w:val="32"/>
        </w:rPr>
      </w:pPr>
    </w:p>
    <w:p w14:paraId="6A72BB6C" w14:textId="77777777" w:rsidR="00DE16E8" w:rsidRPr="00324A75" w:rsidRDefault="00DE16E8" w:rsidP="0076322D">
      <w:pPr>
        <w:rPr>
          <w:rFonts w:ascii="Times New Roman" w:hAnsi="Times New Roman" w:cs="Times New Roman"/>
          <w:b/>
          <w:bCs/>
          <w:sz w:val="32"/>
          <w:szCs w:val="32"/>
        </w:rPr>
      </w:pPr>
    </w:p>
    <w:p w14:paraId="15E40B3A" w14:textId="77777777" w:rsidR="00DE16E8" w:rsidRPr="00324A75" w:rsidRDefault="00DE16E8" w:rsidP="0076322D">
      <w:pPr>
        <w:rPr>
          <w:rFonts w:ascii="Times New Roman" w:hAnsi="Times New Roman" w:cs="Times New Roman"/>
          <w:b/>
          <w:bCs/>
          <w:sz w:val="32"/>
          <w:szCs w:val="32"/>
        </w:rPr>
      </w:pPr>
    </w:p>
    <w:p w14:paraId="5FFC02C1" w14:textId="77777777" w:rsidR="00DE16E8" w:rsidRDefault="00DE16E8" w:rsidP="0076322D">
      <w:pPr>
        <w:rPr>
          <w:rFonts w:ascii="Times New Roman" w:hAnsi="Times New Roman" w:cs="Times New Roman"/>
          <w:b/>
          <w:bCs/>
          <w:sz w:val="32"/>
          <w:szCs w:val="32"/>
        </w:rPr>
      </w:pPr>
    </w:p>
    <w:p w14:paraId="2D4B1826" w14:textId="77777777" w:rsidR="0050226B" w:rsidRPr="00324A75" w:rsidRDefault="0050226B" w:rsidP="0076322D">
      <w:pPr>
        <w:rPr>
          <w:rFonts w:ascii="Times New Roman" w:hAnsi="Times New Roman" w:cs="Times New Roman"/>
          <w:b/>
          <w:bCs/>
          <w:sz w:val="32"/>
          <w:szCs w:val="32"/>
        </w:rPr>
      </w:pPr>
    </w:p>
    <w:p w14:paraId="16ED6E8E" w14:textId="5BC1CA81" w:rsidR="00DE16E8" w:rsidRPr="00324A75" w:rsidRDefault="00F340CD" w:rsidP="0076322D">
      <w:pPr>
        <w:rPr>
          <w:rFonts w:ascii="Times New Roman" w:hAnsi="Times New Roman" w:cs="Times New Roman"/>
          <w:b/>
          <w:bCs/>
          <w:sz w:val="32"/>
          <w:szCs w:val="32"/>
        </w:rPr>
      </w:pPr>
      <w:r w:rsidRPr="00324A75">
        <w:rPr>
          <w:noProof/>
        </w:rPr>
        <mc:AlternateContent>
          <mc:Choice Requires="wpg">
            <w:drawing>
              <wp:inline distT="0" distB="0" distL="0" distR="0" wp14:anchorId="34828B3C" wp14:editId="3921CBDF">
                <wp:extent cx="5731510" cy="19685"/>
                <wp:effectExtent l="0" t="0" r="21590" b="18415"/>
                <wp:docPr id="2114604790" name="Group 211460479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349072713"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9219290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1278789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28638927"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8242531"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87841989"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26048765"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7032052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27167875"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CA98ADF" id="Group 211460479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5EC37F0D" w14:textId="77777777" w:rsidR="00DE16E8" w:rsidRPr="00324A75" w:rsidRDefault="00DE16E8" w:rsidP="0076322D">
      <w:pPr>
        <w:rPr>
          <w:rFonts w:ascii="Times New Roman" w:hAnsi="Times New Roman" w:cs="Times New Roman"/>
          <w:b/>
          <w:bCs/>
          <w:sz w:val="32"/>
          <w:szCs w:val="32"/>
        </w:rPr>
      </w:pPr>
    </w:p>
    <w:p w14:paraId="21C9996E" w14:textId="77777777" w:rsidR="00DE16E8" w:rsidRPr="00324A75" w:rsidRDefault="00DE16E8" w:rsidP="0076322D">
      <w:pPr>
        <w:rPr>
          <w:rFonts w:ascii="Times New Roman" w:hAnsi="Times New Roman" w:cs="Times New Roman"/>
          <w:b/>
          <w:bCs/>
          <w:sz w:val="32"/>
          <w:szCs w:val="32"/>
        </w:rPr>
      </w:pPr>
    </w:p>
    <w:p w14:paraId="1D170DAD" w14:textId="129AF0C8" w:rsidR="002F0513" w:rsidRPr="00324A75" w:rsidRDefault="006130A3" w:rsidP="0076322D">
      <w:pPr>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6BDBA5AE" wp14:editId="7452412A">
            <wp:extent cx="5722620" cy="6385560"/>
            <wp:effectExtent l="0" t="0" r="0" b="0"/>
            <wp:docPr id="169617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2620" cy="6385560"/>
                    </a:xfrm>
                    <a:prstGeom prst="rect">
                      <a:avLst/>
                    </a:prstGeom>
                    <a:noFill/>
                    <a:ln>
                      <a:noFill/>
                    </a:ln>
                  </pic:spPr>
                </pic:pic>
              </a:graphicData>
            </a:graphic>
          </wp:inline>
        </w:drawing>
      </w:r>
    </w:p>
    <w:p w14:paraId="46596B5F" w14:textId="60970054" w:rsidR="00DE16E8" w:rsidRDefault="00F340CD" w:rsidP="00D251E7">
      <w:pPr>
        <w:jc w:val="center"/>
        <w:rPr>
          <w:rFonts w:ascii="Times New Roman" w:hAnsi="Times New Roman" w:cs="Times New Roman"/>
          <w:b/>
          <w:bCs/>
          <w:sz w:val="32"/>
          <w:szCs w:val="32"/>
        </w:rPr>
      </w:pPr>
      <w:r w:rsidRPr="00324A75">
        <w:rPr>
          <w:noProof/>
        </w:rPr>
        <mc:AlternateContent>
          <mc:Choice Requires="wpg">
            <w:drawing>
              <wp:inline distT="0" distB="0" distL="0" distR="0" wp14:anchorId="1BF479F3" wp14:editId="60910D08">
                <wp:extent cx="5731510" cy="19685"/>
                <wp:effectExtent l="0" t="0" r="21590" b="18415"/>
                <wp:docPr id="160589137" name="Group 16058913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14504850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6222415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6140272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7328272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72732241"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56556323"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01984675"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3323109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218518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6CA6FF6" id="Group 16058913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&#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&#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25142DAF" w14:textId="77777777" w:rsidR="00F340CD" w:rsidRDefault="00F340CD" w:rsidP="00D251E7">
      <w:pPr>
        <w:jc w:val="center"/>
        <w:rPr>
          <w:rFonts w:ascii="Times New Roman" w:hAnsi="Times New Roman" w:cs="Times New Roman"/>
          <w:b/>
          <w:bCs/>
          <w:sz w:val="32"/>
          <w:szCs w:val="32"/>
        </w:rPr>
      </w:pPr>
    </w:p>
    <w:p w14:paraId="57373273" w14:textId="77777777" w:rsidR="00F340CD" w:rsidRDefault="00F340CD" w:rsidP="00D251E7">
      <w:pPr>
        <w:jc w:val="center"/>
        <w:rPr>
          <w:rFonts w:ascii="Times New Roman" w:hAnsi="Times New Roman" w:cs="Times New Roman"/>
          <w:b/>
          <w:bCs/>
          <w:sz w:val="32"/>
          <w:szCs w:val="32"/>
        </w:rPr>
      </w:pPr>
    </w:p>
    <w:p w14:paraId="770E23EF" w14:textId="77777777" w:rsidR="00F340CD" w:rsidRPr="00324A75" w:rsidRDefault="00F340CD" w:rsidP="00D251E7">
      <w:pPr>
        <w:jc w:val="center"/>
        <w:rPr>
          <w:rFonts w:ascii="Times New Roman" w:hAnsi="Times New Roman" w:cs="Times New Roman"/>
          <w:b/>
          <w:bCs/>
          <w:sz w:val="32"/>
          <w:szCs w:val="32"/>
        </w:rPr>
      </w:pPr>
    </w:p>
    <w:p w14:paraId="2743DB99" w14:textId="43D414E3" w:rsidR="00D251E7" w:rsidRPr="00B909E0" w:rsidRDefault="0050226B" w:rsidP="0050226B">
      <w:pPr>
        <w:rPr>
          <w:rFonts w:ascii="Times New Roman" w:hAnsi="Times New Roman" w:cs="Times New Roman"/>
          <w:b/>
          <w:bCs/>
          <w:sz w:val="32"/>
          <w:szCs w:val="32"/>
        </w:rPr>
      </w:pPr>
      <w:r w:rsidRPr="00B909E0">
        <w:rPr>
          <w:rFonts w:ascii="Times New Roman" w:hAnsi="Times New Roman" w:cs="Times New Roman"/>
          <w:b/>
          <w:bCs/>
          <w:sz w:val="32"/>
          <w:szCs w:val="32"/>
        </w:rPr>
        <w:t>4.</w:t>
      </w:r>
      <w:r w:rsidR="00B909E0" w:rsidRPr="00B909E0">
        <w:rPr>
          <w:rFonts w:ascii="Times New Roman" w:hAnsi="Times New Roman" w:cs="Times New Roman"/>
          <w:b/>
          <w:bCs/>
          <w:sz w:val="32"/>
          <w:szCs w:val="32"/>
        </w:rPr>
        <w:t xml:space="preserve">4. </w:t>
      </w:r>
      <w:r w:rsidR="00D251E7" w:rsidRPr="00B909E0">
        <w:rPr>
          <w:rFonts w:ascii="Times New Roman" w:hAnsi="Times New Roman" w:cs="Times New Roman"/>
          <w:b/>
          <w:bCs/>
          <w:sz w:val="32"/>
          <w:szCs w:val="32"/>
        </w:rPr>
        <w:t>Data Flow Diagram</w:t>
      </w:r>
    </w:p>
    <w:p w14:paraId="4EC9251B" w14:textId="77777777" w:rsidR="00DE16E8" w:rsidRPr="00324A75" w:rsidRDefault="00DE16E8" w:rsidP="00D251E7">
      <w:pPr>
        <w:jc w:val="center"/>
        <w:rPr>
          <w:rFonts w:ascii="Times New Roman" w:hAnsi="Times New Roman" w:cs="Times New Roman"/>
          <w:b/>
          <w:bCs/>
          <w:sz w:val="32"/>
          <w:szCs w:val="32"/>
        </w:rPr>
      </w:pPr>
    </w:p>
    <w:p w14:paraId="2716613B" w14:textId="77777777" w:rsidR="00447CF4" w:rsidRDefault="00447CF4" w:rsidP="00447CF4">
      <w:pPr>
        <w:pStyle w:val="Default"/>
        <w:spacing w:line="360" w:lineRule="auto"/>
        <w:jc w:val="both"/>
        <w:rPr>
          <w:rFonts w:ascii="Times New Roman" w:hAnsi="Times New Roman" w:cs="Times New Roman"/>
          <w:lang w:val="en-US"/>
        </w:rPr>
      </w:pPr>
      <w:r w:rsidRPr="00324A75">
        <w:rPr>
          <w:rFonts w:ascii="Times New Roman" w:hAnsi="Times New Roman" w:cs="Times New Roman"/>
          <w:lang w:val="en-US"/>
        </w:rPr>
        <w:t xml:space="preserve">Data flow diagrams are used to graphically represent the flow of data in a business information system. DFD describes the processes that are involved in a system to transfer data from the input to the file storage and reports generation. Data flow diagrams can be divided into logical and physical. The logical data flow diagram describes flow of data through a system to perform certain functionality of a business. The physical data flow diagram describes the implementation of the logical data flow. </w:t>
      </w:r>
    </w:p>
    <w:p w14:paraId="4186C8E0" w14:textId="6AD51F80" w:rsidR="00F340CD" w:rsidRPr="00324A75" w:rsidRDefault="00F340CD" w:rsidP="00447CF4">
      <w:pPr>
        <w:pStyle w:val="Default"/>
        <w:spacing w:line="360" w:lineRule="auto"/>
        <w:jc w:val="both"/>
        <w:rPr>
          <w:rFonts w:ascii="Times New Roman" w:hAnsi="Times New Roman" w:cs="Times New Roman"/>
          <w:lang w:val="en-US"/>
        </w:rPr>
      </w:pPr>
      <w:r w:rsidRPr="00324A75">
        <w:rPr>
          <w:noProof/>
        </w:rPr>
        <mc:AlternateContent>
          <mc:Choice Requires="wpg">
            <w:drawing>
              <wp:inline distT="0" distB="0" distL="0" distR="0" wp14:anchorId="0D266172" wp14:editId="5D7DEF71">
                <wp:extent cx="5731510" cy="19685"/>
                <wp:effectExtent l="0" t="0" r="21590" b="18415"/>
                <wp:docPr id="1671367338" name="Group 1671367338"/>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4160431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3575484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9651499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3310909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7322572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4691352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7046320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0613398"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6109860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763C69F" id="Group 1671367338"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5C246606" w14:textId="77777777" w:rsidR="00447CF4" w:rsidRPr="00324A75" w:rsidRDefault="00447CF4" w:rsidP="00447CF4">
      <w:pPr>
        <w:pStyle w:val="Default"/>
        <w:spacing w:line="360" w:lineRule="auto"/>
        <w:jc w:val="both"/>
        <w:rPr>
          <w:rFonts w:ascii="Times New Roman" w:hAnsi="Times New Roman" w:cs="Times New Roman"/>
          <w:b/>
          <w:bCs/>
          <w:sz w:val="28"/>
          <w:szCs w:val="26"/>
          <w:lang w:val="en-US"/>
        </w:rPr>
      </w:pPr>
      <w:r w:rsidRPr="00324A75">
        <w:rPr>
          <w:rFonts w:ascii="Times New Roman" w:hAnsi="Times New Roman" w:cs="Times New Roman"/>
          <w:b/>
          <w:bCs/>
          <w:sz w:val="28"/>
          <w:szCs w:val="26"/>
          <w:lang w:val="en-US"/>
        </w:rPr>
        <w:t xml:space="preserve">Diagram </w:t>
      </w:r>
      <w:proofErr w:type="gramStart"/>
      <w:r w:rsidRPr="00324A75">
        <w:rPr>
          <w:rFonts w:ascii="Times New Roman" w:hAnsi="Times New Roman" w:cs="Times New Roman"/>
          <w:b/>
          <w:bCs/>
          <w:sz w:val="28"/>
          <w:szCs w:val="26"/>
          <w:lang w:val="en-US"/>
        </w:rPr>
        <w:t>Notations:-</w:t>
      </w:r>
      <w:proofErr w:type="gramEnd"/>
    </w:p>
    <w:tbl>
      <w:tblPr>
        <w:tblStyle w:val="TableGrid"/>
        <w:tblW w:w="4627" w:type="pct"/>
        <w:tblInd w:w="-16" w:type="dxa"/>
        <w:tblLook w:val="04A0" w:firstRow="1" w:lastRow="0" w:firstColumn="1" w:lastColumn="0" w:noHBand="0" w:noVBand="1"/>
      </w:tblPr>
      <w:tblGrid>
        <w:gridCol w:w="1118"/>
        <w:gridCol w:w="1752"/>
        <w:gridCol w:w="5473"/>
      </w:tblGrid>
      <w:tr w:rsidR="00447CF4" w:rsidRPr="00324A75" w14:paraId="4B48B9F5" w14:textId="77777777" w:rsidTr="00447CF4">
        <w:trPr>
          <w:trHeight w:val="239"/>
        </w:trPr>
        <w:tc>
          <w:tcPr>
            <w:tcW w:w="670" w:type="pct"/>
          </w:tcPr>
          <w:p w14:paraId="7B6ADFD9" w14:textId="77777777" w:rsidR="00447CF4" w:rsidRPr="00324A75" w:rsidRDefault="00447CF4" w:rsidP="001A3ABE">
            <w:pPr>
              <w:pStyle w:val="Default"/>
              <w:jc w:val="both"/>
              <w:rPr>
                <w:rFonts w:ascii="Times New Roman" w:hAnsi="Times New Roman" w:cs="Times New Roman"/>
                <w:b/>
                <w:bCs/>
              </w:rPr>
            </w:pPr>
            <w:r w:rsidRPr="00324A75">
              <w:rPr>
                <w:rFonts w:ascii="Times New Roman" w:hAnsi="Times New Roman" w:cs="Times New Roman"/>
                <w:b/>
                <w:bCs/>
              </w:rPr>
              <w:t xml:space="preserve">Name </w:t>
            </w:r>
          </w:p>
        </w:tc>
        <w:tc>
          <w:tcPr>
            <w:tcW w:w="1050" w:type="pct"/>
          </w:tcPr>
          <w:p w14:paraId="4E1A88B5" w14:textId="77777777" w:rsidR="00447CF4" w:rsidRPr="00324A75" w:rsidRDefault="00447CF4" w:rsidP="001A3ABE">
            <w:pPr>
              <w:pStyle w:val="Default"/>
              <w:jc w:val="both"/>
              <w:rPr>
                <w:rFonts w:ascii="Times New Roman" w:hAnsi="Times New Roman" w:cs="Times New Roman"/>
                <w:b/>
                <w:bCs/>
              </w:rPr>
            </w:pPr>
            <w:r w:rsidRPr="00324A75">
              <w:rPr>
                <w:rFonts w:ascii="Times New Roman" w:hAnsi="Times New Roman" w:cs="Times New Roman"/>
                <w:b/>
                <w:bCs/>
              </w:rPr>
              <w:t>Symbol</w:t>
            </w:r>
          </w:p>
        </w:tc>
        <w:tc>
          <w:tcPr>
            <w:tcW w:w="3280" w:type="pct"/>
          </w:tcPr>
          <w:p w14:paraId="6AFB71C6" w14:textId="77777777" w:rsidR="00447CF4" w:rsidRPr="00324A75" w:rsidRDefault="00447CF4" w:rsidP="001A3ABE">
            <w:pPr>
              <w:pStyle w:val="Default"/>
              <w:jc w:val="both"/>
              <w:rPr>
                <w:rFonts w:ascii="Times New Roman" w:hAnsi="Times New Roman" w:cs="Times New Roman"/>
                <w:b/>
                <w:bCs/>
              </w:rPr>
            </w:pPr>
            <w:r w:rsidRPr="00324A75">
              <w:rPr>
                <w:rFonts w:ascii="Times New Roman" w:hAnsi="Times New Roman" w:cs="Times New Roman"/>
                <w:b/>
                <w:bCs/>
              </w:rPr>
              <w:t xml:space="preserve">Description </w:t>
            </w:r>
          </w:p>
        </w:tc>
      </w:tr>
      <w:tr w:rsidR="00447CF4" w:rsidRPr="00324A75" w14:paraId="0DF202EC" w14:textId="77777777" w:rsidTr="00447CF4">
        <w:trPr>
          <w:trHeight w:val="1085"/>
        </w:trPr>
        <w:tc>
          <w:tcPr>
            <w:tcW w:w="670" w:type="pct"/>
          </w:tcPr>
          <w:p w14:paraId="4012BDC0" w14:textId="77777777" w:rsidR="00447CF4" w:rsidRPr="00324A75" w:rsidRDefault="00447CF4" w:rsidP="001A3ABE">
            <w:pPr>
              <w:pStyle w:val="Default"/>
              <w:rPr>
                <w:rFonts w:ascii="Times New Roman" w:hAnsi="Times New Roman" w:cs="Times New Roman"/>
              </w:rPr>
            </w:pPr>
            <w:r w:rsidRPr="00324A75">
              <w:rPr>
                <w:rFonts w:ascii="Times New Roman" w:hAnsi="Times New Roman" w:cs="Times New Roman"/>
                <w:shd w:val="clear" w:color="auto" w:fill="FFFFFF"/>
              </w:rPr>
              <w:t xml:space="preserve">Process </w:t>
            </w:r>
          </w:p>
        </w:tc>
        <w:tc>
          <w:tcPr>
            <w:tcW w:w="1050" w:type="pct"/>
          </w:tcPr>
          <w:p w14:paraId="2A064F1C" w14:textId="77777777" w:rsidR="00447CF4" w:rsidRPr="00324A75" w:rsidRDefault="00447CF4"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5" behindDoc="0" locked="0" layoutInCell="1" allowOverlap="1" wp14:anchorId="54AD4098" wp14:editId="1593E807">
                  <wp:simplePos x="0" y="0"/>
                  <wp:positionH relativeFrom="column">
                    <wp:posOffset>136525</wp:posOffset>
                  </wp:positionH>
                  <wp:positionV relativeFrom="paragraph">
                    <wp:posOffset>119380</wp:posOffset>
                  </wp:positionV>
                  <wp:extent cx="880110" cy="708025"/>
                  <wp:effectExtent l="0" t="0" r="0" b="0"/>
                  <wp:wrapSquare wrapText="bothSides"/>
                  <wp:docPr id="107374197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77" name="pasted-movie.png" descr="pasted-movie.pn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80110" cy="7080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280" w:type="pct"/>
          </w:tcPr>
          <w:p w14:paraId="4F15AF46" w14:textId="77777777" w:rsidR="00447CF4" w:rsidRPr="00324A75" w:rsidRDefault="00447CF4" w:rsidP="001A3ABE">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A process transforms incoming data flow into outgoing data flow. </w:t>
            </w:r>
          </w:p>
        </w:tc>
      </w:tr>
      <w:tr w:rsidR="00447CF4" w:rsidRPr="00324A75" w14:paraId="3FEB1C6E" w14:textId="77777777" w:rsidTr="00447CF4">
        <w:trPr>
          <w:trHeight w:val="989"/>
        </w:trPr>
        <w:tc>
          <w:tcPr>
            <w:tcW w:w="670" w:type="pct"/>
          </w:tcPr>
          <w:p w14:paraId="1866E031" w14:textId="77777777" w:rsidR="00447CF4" w:rsidRPr="00324A75" w:rsidRDefault="00447CF4" w:rsidP="001A3ABE">
            <w:pPr>
              <w:pStyle w:val="Default"/>
              <w:rPr>
                <w:rFonts w:ascii="Times New Roman" w:hAnsi="Times New Roman" w:cs="Times New Roman"/>
              </w:rPr>
            </w:pPr>
            <w:r w:rsidRPr="00324A75">
              <w:rPr>
                <w:rFonts w:ascii="Times New Roman" w:hAnsi="Times New Roman" w:cs="Times New Roman"/>
                <w:shd w:val="clear" w:color="auto" w:fill="FFFFFF"/>
              </w:rPr>
              <w:t xml:space="preserve">Database </w:t>
            </w:r>
          </w:p>
        </w:tc>
        <w:tc>
          <w:tcPr>
            <w:tcW w:w="1050" w:type="pct"/>
          </w:tcPr>
          <w:p w14:paraId="3DB38414" w14:textId="77777777" w:rsidR="00447CF4" w:rsidRPr="00324A75" w:rsidRDefault="00447CF4"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6" behindDoc="0" locked="0" layoutInCell="1" allowOverlap="1" wp14:anchorId="66392217" wp14:editId="38DDCC7C">
                  <wp:simplePos x="0" y="0"/>
                  <wp:positionH relativeFrom="column">
                    <wp:posOffset>103208</wp:posOffset>
                  </wp:positionH>
                  <wp:positionV relativeFrom="paragraph">
                    <wp:posOffset>94819</wp:posOffset>
                  </wp:positionV>
                  <wp:extent cx="956310" cy="587375"/>
                  <wp:effectExtent l="0" t="0" r="0" b="3175"/>
                  <wp:wrapSquare wrapText="bothSides"/>
                  <wp:docPr id="107374197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78" name="pasted-movie.png" descr="pasted-movie.p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956310" cy="587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280" w:type="pct"/>
          </w:tcPr>
          <w:p w14:paraId="2ADEC9A9" w14:textId="77777777" w:rsidR="00447CF4" w:rsidRPr="00324A75" w:rsidRDefault="00447CF4" w:rsidP="001A3ABE">
            <w:pPr>
              <w:pStyle w:val="TableStyle2"/>
              <w:spacing w:after="240"/>
              <w:jc w:val="both"/>
              <w:rPr>
                <w:rFonts w:ascii="Times New Roman" w:hAnsi="Times New Roman" w:cs="Times New Roman"/>
              </w:rPr>
            </w:pPr>
            <w:r w:rsidRPr="00324A75">
              <w:rPr>
                <w:rFonts w:ascii="Times New Roman" w:hAnsi="Times New Roman" w:cs="Times New Roman"/>
                <w:sz w:val="24"/>
                <w:szCs w:val="24"/>
                <w:shd w:val="clear" w:color="auto" w:fill="FFFFFF"/>
              </w:rPr>
              <w:t xml:space="preserve">Data stores are repositories of data in the system. </w:t>
            </w:r>
          </w:p>
        </w:tc>
      </w:tr>
      <w:tr w:rsidR="00447CF4" w:rsidRPr="00324A75" w14:paraId="6D39A560" w14:textId="77777777" w:rsidTr="00447CF4">
        <w:trPr>
          <w:trHeight w:val="1406"/>
        </w:trPr>
        <w:tc>
          <w:tcPr>
            <w:tcW w:w="670" w:type="pct"/>
          </w:tcPr>
          <w:p w14:paraId="39AE7F1A" w14:textId="77777777" w:rsidR="00447CF4" w:rsidRPr="00324A75" w:rsidRDefault="00447CF4" w:rsidP="001A3ABE">
            <w:pPr>
              <w:pStyle w:val="Default"/>
              <w:rPr>
                <w:rFonts w:ascii="Times New Roman" w:hAnsi="Times New Roman" w:cs="Times New Roman"/>
              </w:rPr>
            </w:pPr>
            <w:r w:rsidRPr="00324A75">
              <w:rPr>
                <w:rFonts w:ascii="Times New Roman" w:hAnsi="Times New Roman" w:cs="Times New Roman"/>
                <w:shd w:val="clear" w:color="auto" w:fill="FFFFFF"/>
              </w:rPr>
              <w:t xml:space="preserve">Data Flow </w:t>
            </w:r>
          </w:p>
        </w:tc>
        <w:tc>
          <w:tcPr>
            <w:tcW w:w="1050" w:type="pct"/>
          </w:tcPr>
          <w:p w14:paraId="764EEBCC" w14:textId="77777777" w:rsidR="00447CF4" w:rsidRPr="00324A75" w:rsidRDefault="00447CF4"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7" behindDoc="0" locked="0" layoutInCell="1" allowOverlap="1" wp14:anchorId="2FFA7BC0" wp14:editId="376A5243">
                  <wp:simplePos x="0" y="0"/>
                  <wp:positionH relativeFrom="column">
                    <wp:posOffset>177870</wp:posOffset>
                  </wp:positionH>
                  <wp:positionV relativeFrom="paragraph">
                    <wp:posOffset>137399</wp:posOffset>
                  </wp:positionV>
                  <wp:extent cx="838835" cy="800735"/>
                  <wp:effectExtent l="0" t="0" r="0" b="0"/>
                  <wp:wrapSquare wrapText="bothSides"/>
                  <wp:docPr id="107374197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79" name="pasted-movie.png" descr="pasted-movie.png"/>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838835" cy="8007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280" w:type="pct"/>
          </w:tcPr>
          <w:p w14:paraId="4CB8EBC4" w14:textId="77777777" w:rsidR="00447CF4" w:rsidRPr="00324A75" w:rsidRDefault="00447CF4" w:rsidP="001A3ABE">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Data flows are pipelines through which packets of information flow. Label the arrows with the name of the data that moves through it. </w:t>
            </w:r>
          </w:p>
        </w:tc>
      </w:tr>
      <w:tr w:rsidR="00447CF4" w:rsidRPr="00324A75" w14:paraId="233B9C83" w14:textId="77777777" w:rsidTr="00447CF4">
        <w:trPr>
          <w:trHeight w:val="1148"/>
        </w:trPr>
        <w:tc>
          <w:tcPr>
            <w:tcW w:w="670" w:type="pct"/>
          </w:tcPr>
          <w:p w14:paraId="578A58A6" w14:textId="77777777" w:rsidR="00447CF4" w:rsidRPr="00324A75" w:rsidRDefault="00447CF4" w:rsidP="001A3ABE">
            <w:pPr>
              <w:pStyle w:val="Default"/>
              <w:rPr>
                <w:rFonts w:ascii="Times New Roman" w:hAnsi="Times New Roman" w:cs="Times New Roman"/>
              </w:rPr>
            </w:pPr>
            <w:r w:rsidRPr="00324A75">
              <w:rPr>
                <w:rFonts w:ascii="Times New Roman" w:hAnsi="Times New Roman" w:cs="Times New Roman"/>
                <w:shd w:val="clear" w:color="auto" w:fill="FFFFFF"/>
              </w:rPr>
              <w:t xml:space="preserve">External Entity </w:t>
            </w:r>
          </w:p>
        </w:tc>
        <w:tc>
          <w:tcPr>
            <w:tcW w:w="1050" w:type="pct"/>
          </w:tcPr>
          <w:p w14:paraId="7177AD0C" w14:textId="77777777" w:rsidR="00447CF4" w:rsidRPr="00324A75" w:rsidRDefault="00447CF4"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8" behindDoc="0" locked="0" layoutInCell="1" allowOverlap="1" wp14:anchorId="04E2A232" wp14:editId="05750114">
                  <wp:simplePos x="0" y="0"/>
                  <wp:positionH relativeFrom="column">
                    <wp:posOffset>169277</wp:posOffset>
                  </wp:positionH>
                  <wp:positionV relativeFrom="paragraph">
                    <wp:posOffset>111458</wp:posOffset>
                  </wp:positionV>
                  <wp:extent cx="847090" cy="687705"/>
                  <wp:effectExtent l="0" t="0" r="0" b="0"/>
                  <wp:wrapSquare wrapText="bothSides"/>
                  <wp:docPr id="107374198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80" name="pasted-movie.png" descr="pasted-movie.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47090" cy="6877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280" w:type="pct"/>
          </w:tcPr>
          <w:p w14:paraId="17368FE9" w14:textId="77777777" w:rsidR="00447CF4" w:rsidRPr="00324A75" w:rsidRDefault="00447CF4" w:rsidP="001A3ABE">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External entities are objects outside the system, with which the system communicates </w:t>
            </w:r>
          </w:p>
        </w:tc>
      </w:tr>
    </w:tbl>
    <w:p w14:paraId="2B84F777" w14:textId="77777777" w:rsidR="00447CF4" w:rsidRPr="00324A75" w:rsidRDefault="00447CF4" w:rsidP="00447CF4">
      <w:pPr>
        <w:jc w:val="center"/>
        <w:rPr>
          <w:rFonts w:ascii="Times New Roman" w:hAnsi="Times New Roman" w:cs="Times New Roman"/>
          <w:b/>
          <w:bCs/>
          <w:sz w:val="32"/>
          <w:szCs w:val="32"/>
        </w:rPr>
      </w:pPr>
    </w:p>
    <w:p w14:paraId="0C55F6FE" w14:textId="4357A9AD" w:rsidR="00AF0760" w:rsidRPr="00324A75" w:rsidRDefault="00F340CD" w:rsidP="00D251E7">
      <w:pPr>
        <w:jc w:val="center"/>
        <w:rPr>
          <w:rFonts w:ascii="Times New Roman" w:hAnsi="Times New Roman" w:cs="Times New Roman"/>
          <w:b/>
          <w:bCs/>
          <w:sz w:val="32"/>
          <w:szCs w:val="32"/>
        </w:rPr>
      </w:pPr>
      <w:r w:rsidRPr="00324A75">
        <w:rPr>
          <w:noProof/>
        </w:rPr>
        <mc:AlternateContent>
          <mc:Choice Requires="wpg">
            <w:drawing>
              <wp:inline distT="0" distB="0" distL="0" distR="0" wp14:anchorId="151533B5" wp14:editId="192C74A4">
                <wp:extent cx="5731510" cy="19685"/>
                <wp:effectExtent l="0" t="0" r="21590" b="18415"/>
                <wp:docPr id="1239686153" name="Group 1239686153"/>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740721911"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9769535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88823985"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47172953"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1332462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35122762"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6939161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0017137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9662107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A54A357" id="Group 1239686153"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&#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68805BBE" w14:textId="77777777" w:rsidR="00DE16E8" w:rsidRPr="00324A75" w:rsidRDefault="00DE16E8" w:rsidP="00D251E7">
      <w:pPr>
        <w:jc w:val="center"/>
        <w:rPr>
          <w:rFonts w:ascii="Times New Roman" w:hAnsi="Times New Roman" w:cs="Times New Roman"/>
          <w:b/>
          <w:bCs/>
          <w:sz w:val="32"/>
          <w:szCs w:val="32"/>
        </w:rPr>
      </w:pPr>
    </w:p>
    <w:p w14:paraId="54B71A64" w14:textId="77777777" w:rsidR="00DE16E8" w:rsidRPr="00324A75" w:rsidRDefault="00DE16E8" w:rsidP="00D251E7">
      <w:pPr>
        <w:jc w:val="center"/>
        <w:rPr>
          <w:rFonts w:ascii="Times New Roman" w:hAnsi="Times New Roman" w:cs="Times New Roman"/>
          <w:b/>
          <w:bCs/>
          <w:sz w:val="32"/>
          <w:szCs w:val="32"/>
        </w:rPr>
      </w:pPr>
    </w:p>
    <w:p w14:paraId="2FF7B824" w14:textId="40B4E577" w:rsidR="00D251E7" w:rsidRPr="00324A75" w:rsidRDefault="00B909E0" w:rsidP="00AF0760">
      <w:pPr>
        <w:rPr>
          <w:rFonts w:ascii="Times New Roman" w:hAnsi="Times New Roman" w:cs="Times New Roman"/>
          <w:b/>
          <w:bCs/>
          <w:sz w:val="32"/>
          <w:szCs w:val="32"/>
        </w:rPr>
      </w:pPr>
      <w:r>
        <w:rPr>
          <w:rFonts w:ascii="Times New Roman" w:hAnsi="Times New Roman" w:cs="Times New Roman"/>
          <w:b/>
          <w:bCs/>
          <w:sz w:val="32"/>
          <w:szCs w:val="32"/>
        </w:rPr>
        <w:t xml:space="preserve">4.4.1. </w:t>
      </w:r>
      <w:r w:rsidR="00AF0760" w:rsidRPr="00324A75">
        <w:rPr>
          <w:rFonts w:ascii="Times New Roman" w:hAnsi="Times New Roman" w:cs="Times New Roman"/>
          <w:b/>
          <w:bCs/>
          <w:sz w:val="32"/>
          <w:szCs w:val="32"/>
        </w:rPr>
        <w:t>C</w:t>
      </w:r>
      <w:r w:rsidR="00930150" w:rsidRPr="00324A75">
        <w:rPr>
          <w:rFonts w:ascii="Times New Roman" w:hAnsi="Times New Roman" w:cs="Times New Roman"/>
          <w:b/>
          <w:bCs/>
          <w:sz w:val="32"/>
          <w:szCs w:val="32"/>
        </w:rPr>
        <w:t>ontext</w:t>
      </w:r>
      <w:r>
        <w:rPr>
          <w:rFonts w:ascii="Times New Roman" w:hAnsi="Times New Roman" w:cs="Times New Roman"/>
          <w:b/>
          <w:bCs/>
          <w:sz w:val="32"/>
          <w:szCs w:val="32"/>
        </w:rPr>
        <w:t xml:space="preserve"> Level</w:t>
      </w:r>
      <w:r w:rsidR="00AF0760" w:rsidRPr="00324A75">
        <w:rPr>
          <w:rFonts w:ascii="Times New Roman" w:hAnsi="Times New Roman" w:cs="Times New Roman"/>
          <w:b/>
          <w:bCs/>
          <w:sz w:val="32"/>
          <w:szCs w:val="32"/>
        </w:rPr>
        <w:t xml:space="preserve"> </w:t>
      </w:r>
      <w:proofErr w:type="gramStart"/>
      <w:r w:rsidR="00AF0760" w:rsidRPr="00324A75">
        <w:rPr>
          <w:rFonts w:ascii="Times New Roman" w:hAnsi="Times New Roman" w:cs="Times New Roman"/>
          <w:b/>
          <w:bCs/>
          <w:sz w:val="32"/>
          <w:szCs w:val="32"/>
        </w:rPr>
        <w:t>Diagram</w:t>
      </w:r>
      <w:r w:rsidR="00CA488B">
        <w:rPr>
          <w:rFonts w:ascii="Times New Roman" w:hAnsi="Times New Roman" w:cs="Times New Roman"/>
          <w:b/>
          <w:bCs/>
          <w:sz w:val="32"/>
          <w:szCs w:val="32"/>
        </w:rPr>
        <w:t>(</w:t>
      </w:r>
      <w:proofErr w:type="gramEnd"/>
      <w:r w:rsidR="00CA488B">
        <w:rPr>
          <w:rFonts w:ascii="Times New Roman" w:hAnsi="Times New Roman" w:cs="Times New Roman"/>
          <w:b/>
          <w:bCs/>
          <w:sz w:val="32"/>
          <w:szCs w:val="32"/>
        </w:rPr>
        <w:t>Level 0):</w:t>
      </w:r>
    </w:p>
    <w:p w14:paraId="3A8B7B43" w14:textId="77777777" w:rsidR="00AF0760" w:rsidRPr="00324A75" w:rsidRDefault="00AF0760" w:rsidP="00AF0760">
      <w:pPr>
        <w:rPr>
          <w:rFonts w:ascii="Times New Roman" w:hAnsi="Times New Roman" w:cs="Times New Roman"/>
          <w:b/>
          <w:bCs/>
          <w:sz w:val="32"/>
          <w:szCs w:val="32"/>
        </w:rPr>
      </w:pPr>
    </w:p>
    <w:p w14:paraId="726F7B8F" w14:textId="02735EC0" w:rsidR="00AF0760" w:rsidRPr="00324A75" w:rsidRDefault="002E258A" w:rsidP="00AF0760">
      <w:pPr>
        <w:rPr>
          <w:rFonts w:ascii="Times New Roman" w:hAnsi="Times New Roman" w:cs="Times New Roman"/>
          <w:b/>
          <w:bCs/>
          <w:sz w:val="32"/>
          <w:szCs w:val="32"/>
        </w:rPr>
      </w:pPr>
      <w:r w:rsidRPr="00324A75">
        <w:rPr>
          <w:rFonts w:ascii="Times New Roman" w:hAnsi="Times New Roman" w:cs="Times New Roman"/>
          <w:b/>
          <w:bCs/>
          <w:sz w:val="32"/>
          <w:szCs w:val="32"/>
        </w:rPr>
        <w:t xml:space="preserve">              </w:t>
      </w:r>
      <w:r w:rsidR="00AF0760" w:rsidRPr="00324A75">
        <w:rPr>
          <w:rFonts w:ascii="Times New Roman" w:hAnsi="Times New Roman" w:cs="Times New Roman"/>
          <w:b/>
          <w:bCs/>
          <w:noProof/>
          <w:sz w:val="32"/>
          <w:szCs w:val="32"/>
        </w:rPr>
        <w:drawing>
          <wp:inline distT="0" distB="0" distL="0" distR="0" wp14:anchorId="3FDDCFB7" wp14:editId="0AE17FFD">
            <wp:extent cx="6929142" cy="4548176"/>
            <wp:effectExtent l="9525" t="0" r="0" b="0"/>
            <wp:docPr id="3034404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6965131" cy="4571799"/>
                    </a:xfrm>
                    <a:prstGeom prst="rect">
                      <a:avLst/>
                    </a:prstGeom>
                    <a:noFill/>
                    <a:ln>
                      <a:noFill/>
                    </a:ln>
                  </pic:spPr>
                </pic:pic>
              </a:graphicData>
            </a:graphic>
          </wp:inline>
        </w:drawing>
      </w:r>
    </w:p>
    <w:p w14:paraId="2DD54C33" w14:textId="77777777" w:rsidR="00DE16E8" w:rsidRPr="00324A75" w:rsidRDefault="00DE16E8" w:rsidP="00AF0760">
      <w:pPr>
        <w:rPr>
          <w:rFonts w:ascii="Times New Roman" w:hAnsi="Times New Roman" w:cs="Times New Roman"/>
          <w:b/>
          <w:bCs/>
          <w:sz w:val="32"/>
          <w:szCs w:val="32"/>
        </w:rPr>
      </w:pPr>
    </w:p>
    <w:p w14:paraId="24570B06" w14:textId="46BA554E" w:rsidR="00DE16E8" w:rsidRPr="00324A75" w:rsidRDefault="00F340CD" w:rsidP="00AF0760">
      <w:pPr>
        <w:rPr>
          <w:rFonts w:ascii="Times New Roman" w:hAnsi="Times New Roman" w:cs="Times New Roman"/>
          <w:b/>
          <w:bCs/>
          <w:sz w:val="32"/>
          <w:szCs w:val="32"/>
        </w:rPr>
      </w:pPr>
      <w:r w:rsidRPr="00324A75">
        <w:rPr>
          <w:noProof/>
        </w:rPr>
        <mc:AlternateContent>
          <mc:Choice Requires="wpg">
            <w:drawing>
              <wp:inline distT="0" distB="0" distL="0" distR="0" wp14:anchorId="75677703" wp14:editId="7D20A42B">
                <wp:extent cx="5731510" cy="19685"/>
                <wp:effectExtent l="0" t="0" r="21590" b="18415"/>
                <wp:docPr id="385753553" name="Group 385753553"/>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51191567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3063698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5240682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00392074"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3466242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6997485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74793912"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8966702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56854920"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8106AD8" id="Group 385753553"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&#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&#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75DB6456" w14:textId="77777777" w:rsidR="00DE16E8" w:rsidRPr="00324A75" w:rsidRDefault="00DE16E8" w:rsidP="00AF0760">
      <w:pPr>
        <w:rPr>
          <w:rFonts w:ascii="Times New Roman" w:hAnsi="Times New Roman" w:cs="Times New Roman"/>
          <w:b/>
          <w:bCs/>
          <w:sz w:val="32"/>
          <w:szCs w:val="32"/>
        </w:rPr>
      </w:pPr>
    </w:p>
    <w:p w14:paraId="4857F071" w14:textId="1B36AB1E" w:rsidR="002E258A" w:rsidRPr="00324A75" w:rsidRDefault="00CA488B" w:rsidP="00D11242">
      <w:pPr>
        <w:rPr>
          <w:rFonts w:ascii="Times New Roman" w:hAnsi="Times New Roman" w:cs="Times New Roman"/>
          <w:b/>
          <w:bCs/>
          <w:sz w:val="32"/>
          <w:szCs w:val="32"/>
        </w:rPr>
      </w:pPr>
      <w:r>
        <w:rPr>
          <w:rFonts w:ascii="Times New Roman" w:hAnsi="Times New Roman" w:cs="Times New Roman"/>
          <w:b/>
          <w:bCs/>
          <w:sz w:val="32"/>
          <w:szCs w:val="32"/>
        </w:rPr>
        <w:t xml:space="preserve">4.4.2. </w:t>
      </w:r>
      <w:r w:rsidR="0032087C">
        <w:rPr>
          <w:rFonts w:ascii="Times New Roman" w:hAnsi="Times New Roman" w:cs="Times New Roman"/>
          <w:b/>
          <w:bCs/>
          <w:sz w:val="32"/>
          <w:szCs w:val="32"/>
        </w:rPr>
        <w:t xml:space="preserve">First </w:t>
      </w:r>
      <w:r w:rsidR="002E258A" w:rsidRPr="00324A75">
        <w:rPr>
          <w:rFonts w:ascii="Times New Roman" w:hAnsi="Times New Roman" w:cs="Times New Roman"/>
          <w:b/>
          <w:bCs/>
          <w:sz w:val="32"/>
          <w:szCs w:val="32"/>
        </w:rPr>
        <w:t xml:space="preserve">Level </w:t>
      </w:r>
      <w:r>
        <w:rPr>
          <w:rFonts w:ascii="Times New Roman" w:hAnsi="Times New Roman" w:cs="Times New Roman"/>
          <w:b/>
          <w:bCs/>
          <w:sz w:val="32"/>
          <w:szCs w:val="32"/>
        </w:rPr>
        <w:t>DFD</w:t>
      </w:r>
    </w:p>
    <w:p w14:paraId="4896E059" w14:textId="77777777" w:rsidR="00F715C5" w:rsidRPr="00324A75" w:rsidRDefault="00F715C5" w:rsidP="00D11242">
      <w:pPr>
        <w:rPr>
          <w:rFonts w:ascii="Times New Roman" w:hAnsi="Times New Roman" w:cs="Times New Roman"/>
          <w:b/>
          <w:bCs/>
          <w:sz w:val="32"/>
          <w:szCs w:val="32"/>
        </w:rPr>
      </w:pPr>
    </w:p>
    <w:p w14:paraId="590B33F7" w14:textId="77777777" w:rsidR="00F715C5" w:rsidRPr="00324A75" w:rsidRDefault="00F715C5" w:rsidP="00D11242">
      <w:pPr>
        <w:rPr>
          <w:rFonts w:ascii="Times New Roman" w:hAnsi="Times New Roman" w:cs="Times New Roman"/>
          <w:b/>
          <w:bCs/>
          <w:sz w:val="32"/>
          <w:szCs w:val="32"/>
        </w:rPr>
      </w:pPr>
    </w:p>
    <w:p w14:paraId="5353ED37" w14:textId="07C54044" w:rsidR="007625A0" w:rsidRPr="00324A75" w:rsidRDefault="006A35AA" w:rsidP="00D11242">
      <w:pPr>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31197E7C" wp14:editId="6179F719">
            <wp:extent cx="6402463" cy="6267450"/>
            <wp:effectExtent l="0" t="0" r="0" b="0"/>
            <wp:docPr id="17036321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12595" cy="6277368"/>
                    </a:xfrm>
                    <a:prstGeom prst="rect">
                      <a:avLst/>
                    </a:prstGeom>
                    <a:noFill/>
                    <a:ln>
                      <a:noFill/>
                    </a:ln>
                  </pic:spPr>
                </pic:pic>
              </a:graphicData>
            </a:graphic>
          </wp:inline>
        </w:drawing>
      </w:r>
    </w:p>
    <w:p w14:paraId="028AD60A" w14:textId="77777777" w:rsidR="002E258A" w:rsidRPr="00324A75" w:rsidRDefault="002E258A" w:rsidP="00D11242">
      <w:pPr>
        <w:rPr>
          <w:rFonts w:ascii="Times New Roman" w:hAnsi="Times New Roman" w:cs="Times New Roman"/>
          <w:b/>
          <w:bCs/>
          <w:sz w:val="32"/>
          <w:szCs w:val="32"/>
        </w:rPr>
      </w:pPr>
    </w:p>
    <w:p w14:paraId="08178F10" w14:textId="59836F66" w:rsidR="002E258A" w:rsidRPr="00324A75" w:rsidRDefault="00F340CD" w:rsidP="00D11242">
      <w:pPr>
        <w:rPr>
          <w:rFonts w:ascii="Times New Roman" w:hAnsi="Times New Roman" w:cs="Times New Roman"/>
          <w:b/>
          <w:bCs/>
          <w:sz w:val="32"/>
          <w:szCs w:val="32"/>
        </w:rPr>
      </w:pPr>
      <w:r w:rsidRPr="00324A75">
        <w:rPr>
          <w:noProof/>
        </w:rPr>
        <mc:AlternateContent>
          <mc:Choice Requires="wpg">
            <w:drawing>
              <wp:inline distT="0" distB="0" distL="0" distR="0" wp14:anchorId="22558242" wp14:editId="55F22D22">
                <wp:extent cx="5731510" cy="19685"/>
                <wp:effectExtent l="0" t="0" r="21590" b="18415"/>
                <wp:docPr id="769589222" name="Group 769589222"/>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5036861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1171822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69093651"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7989314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116614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1429244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1709442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8953684"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6207997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C427F02" id="Group 769589222"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&#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6126CE6E" w14:textId="353F3377" w:rsidR="002E258A" w:rsidRDefault="002E258A" w:rsidP="00D11242">
      <w:pPr>
        <w:rPr>
          <w:rFonts w:ascii="Times New Roman" w:hAnsi="Times New Roman" w:cs="Times New Roman"/>
          <w:b/>
          <w:bCs/>
          <w:sz w:val="44"/>
          <w:szCs w:val="44"/>
        </w:rPr>
      </w:pPr>
    </w:p>
    <w:p w14:paraId="08BDB2B1" w14:textId="77777777" w:rsidR="0032087C" w:rsidRPr="00324A75" w:rsidRDefault="0032087C" w:rsidP="00D11242">
      <w:pPr>
        <w:rPr>
          <w:rFonts w:ascii="Times New Roman" w:hAnsi="Times New Roman" w:cs="Times New Roman"/>
          <w:b/>
          <w:bCs/>
          <w:sz w:val="44"/>
          <w:szCs w:val="44"/>
        </w:rPr>
      </w:pPr>
    </w:p>
    <w:p w14:paraId="67932133" w14:textId="157493FA" w:rsidR="00930150" w:rsidRPr="00324A75" w:rsidRDefault="0032087C" w:rsidP="00D136A5">
      <w:pPr>
        <w:rPr>
          <w:rFonts w:ascii="Times New Roman" w:hAnsi="Times New Roman" w:cs="Times New Roman"/>
          <w:b/>
          <w:bCs/>
          <w:sz w:val="44"/>
          <w:szCs w:val="44"/>
        </w:rPr>
      </w:pPr>
      <w:r>
        <w:rPr>
          <w:rFonts w:ascii="Times New Roman" w:hAnsi="Times New Roman" w:cs="Times New Roman"/>
          <w:b/>
          <w:bCs/>
          <w:sz w:val="44"/>
          <w:szCs w:val="44"/>
        </w:rPr>
        <w:t xml:space="preserve">4.4.3. Second </w:t>
      </w:r>
      <w:r w:rsidR="00D136A5" w:rsidRPr="00324A75">
        <w:rPr>
          <w:rFonts w:ascii="Times New Roman" w:hAnsi="Times New Roman" w:cs="Times New Roman"/>
          <w:b/>
          <w:bCs/>
          <w:sz w:val="44"/>
          <w:szCs w:val="44"/>
        </w:rPr>
        <w:t xml:space="preserve">Level </w:t>
      </w:r>
      <w:r>
        <w:rPr>
          <w:rFonts w:ascii="Times New Roman" w:hAnsi="Times New Roman" w:cs="Times New Roman"/>
          <w:b/>
          <w:bCs/>
          <w:sz w:val="44"/>
          <w:szCs w:val="44"/>
        </w:rPr>
        <w:t>DFD</w:t>
      </w:r>
    </w:p>
    <w:p w14:paraId="72BC3C92" w14:textId="77777777" w:rsidR="008B1BFE" w:rsidRPr="00324A75" w:rsidRDefault="00DA7288" w:rsidP="00D136A5">
      <w:pPr>
        <w:rPr>
          <w:rFonts w:ascii="Times New Roman" w:hAnsi="Times New Roman" w:cs="Times New Roman"/>
          <w:b/>
          <w:bCs/>
          <w:sz w:val="44"/>
          <w:szCs w:val="44"/>
        </w:rPr>
      </w:pPr>
      <w:r w:rsidRPr="00324A75">
        <w:rPr>
          <w:rFonts w:ascii="Times New Roman" w:hAnsi="Times New Roman" w:cs="Times New Roman"/>
          <w:b/>
          <w:bCs/>
          <w:sz w:val="44"/>
          <w:szCs w:val="44"/>
        </w:rPr>
        <w:t>Level 2 DFD for post</w:t>
      </w:r>
    </w:p>
    <w:p w14:paraId="251860CA" w14:textId="77777777" w:rsidR="008B1BFE" w:rsidRPr="00324A75" w:rsidRDefault="008B1BFE" w:rsidP="00D136A5">
      <w:pPr>
        <w:rPr>
          <w:rFonts w:ascii="Times New Roman" w:hAnsi="Times New Roman" w:cs="Times New Roman"/>
          <w:b/>
          <w:bCs/>
          <w:sz w:val="44"/>
          <w:szCs w:val="44"/>
        </w:rPr>
      </w:pPr>
    </w:p>
    <w:p w14:paraId="76B9A3B4" w14:textId="7A501FB5" w:rsidR="00D136A5" w:rsidRPr="00324A75" w:rsidRDefault="00637E03" w:rsidP="00D136A5">
      <w:pPr>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0A97F054" wp14:editId="324C2519">
            <wp:extent cx="5727700" cy="6616700"/>
            <wp:effectExtent l="0" t="0" r="6350" b="0"/>
            <wp:docPr id="16707454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6616700"/>
                    </a:xfrm>
                    <a:prstGeom prst="rect">
                      <a:avLst/>
                    </a:prstGeom>
                    <a:noFill/>
                    <a:ln>
                      <a:noFill/>
                    </a:ln>
                  </pic:spPr>
                </pic:pic>
              </a:graphicData>
            </a:graphic>
          </wp:inline>
        </w:drawing>
      </w:r>
    </w:p>
    <w:p w14:paraId="4CED2A06" w14:textId="68470A51" w:rsidR="00F715C5" w:rsidRDefault="00F340CD" w:rsidP="00CA1CB9">
      <w:pPr>
        <w:rPr>
          <w:rFonts w:ascii="Times New Roman" w:hAnsi="Times New Roman" w:cs="Times New Roman"/>
          <w:b/>
          <w:bCs/>
          <w:sz w:val="44"/>
          <w:szCs w:val="44"/>
        </w:rPr>
      </w:pPr>
      <w:r w:rsidRPr="00324A75">
        <w:rPr>
          <w:noProof/>
        </w:rPr>
        <mc:AlternateContent>
          <mc:Choice Requires="wpg">
            <w:drawing>
              <wp:inline distT="0" distB="0" distL="0" distR="0" wp14:anchorId="0863B9A5" wp14:editId="5527D394">
                <wp:extent cx="5731510" cy="19685"/>
                <wp:effectExtent l="0" t="0" r="21590" b="18415"/>
                <wp:docPr id="988774821" name="Group 988774821"/>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991230003"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58966348"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406982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5089644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59821513"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30962113"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09825229"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48143598"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8882767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6449C3B" id="Group 988774821"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&#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&#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148B3A52" w14:textId="77777777" w:rsidR="00997818" w:rsidRPr="00324A75" w:rsidRDefault="00997818" w:rsidP="00CA1CB9">
      <w:pPr>
        <w:rPr>
          <w:rFonts w:ascii="Times New Roman" w:hAnsi="Times New Roman" w:cs="Times New Roman"/>
          <w:b/>
          <w:bCs/>
          <w:sz w:val="44"/>
          <w:szCs w:val="44"/>
        </w:rPr>
      </w:pPr>
    </w:p>
    <w:p w14:paraId="7455FFDF" w14:textId="03396BE7" w:rsidR="00CF5DA0" w:rsidRPr="00324A75" w:rsidRDefault="00CA1CB9" w:rsidP="00CA1CB9">
      <w:pPr>
        <w:rPr>
          <w:rFonts w:ascii="Times New Roman" w:hAnsi="Times New Roman" w:cs="Times New Roman"/>
          <w:b/>
          <w:bCs/>
          <w:sz w:val="44"/>
          <w:szCs w:val="44"/>
        </w:rPr>
      </w:pPr>
      <w:r w:rsidRPr="00324A75">
        <w:rPr>
          <w:rFonts w:ascii="Times New Roman" w:hAnsi="Times New Roman" w:cs="Times New Roman"/>
          <w:b/>
          <w:bCs/>
          <w:sz w:val="44"/>
          <w:szCs w:val="44"/>
        </w:rPr>
        <w:t>Level 2 DFD for report</w:t>
      </w:r>
    </w:p>
    <w:p w14:paraId="656A91FD" w14:textId="77777777" w:rsidR="00B96539" w:rsidRPr="00324A75" w:rsidRDefault="00B96539" w:rsidP="00CA1CB9">
      <w:pPr>
        <w:rPr>
          <w:rFonts w:ascii="Times New Roman" w:hAnsi="Times New Roman" w:cs="Times New Roman"/>
          <w:b/>
          <w:bCs/>
          <w:sz w:val="44"/>
          <w:szCs w:val="44"/>
        </w:rPr>
      </w:pPr>
    </w:p>
    <w:p w14:paraId="45BB1AEE" w14:textId="02152514" w:rsidR="00CA1CB9" w:rsidRPr="00324A75" w:rsidRDefault="00637E03" w:rsidP="00CA1CB9">
      <w:pPr>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56BD4BC2" wp14:editId="6975E0C7">
            <wp:extent cx="6378214" cy="2552700"/>
            <wp:effectExtent l="0" t="0" r="3810" b="0"/>
            <wp:docPr id="24710449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81604" cy="2554057"/>
                    </a:xfrm>
                    <a:prstGeom prst="rect">
                      <a:avLst/>
                    </a:prstGeom>
                    <a:noFill/>
                    <a:ln>
                      <a:noFill/>
                    </a:ln>
                  </pic:spPr>
                </pic:pic>
              </a:graphicData>
            </a:graphic>
          </wp:inline>
        </w:drawing>
      </w:r>
    </w:p>
    <w:p w14:paraId="4892123D" w14:textId="77777777" w:rsidR="00CA1CB9" w:rsidRPr="00324A75" w:rsidRDefault="00CA1CB9" w:rsidP="00CA1CB9">
      <w:pPr>
        <w:rPr>
          <w:rFonts w:ascii="Times New Roman" w:hAnsi="Times New Roman" w:cs="Times New Roman"/>
          <w:b/>
          <w:bCs/>
          <w:sz w:val="44"/>
          <w:szCs w:val="44"/>
        </w:rPr>
      </w:pPr>
    </w:p>
    <w:p w14:paraId="04884DA3" w14:textId="73ECAF20" w:rsidR="00F715C5" w:rsidRPr="00324A75" w:rsidRDefault="00F340CD" w:rsidP="00CA1CB9">
      <w:pPr>
        <w:rPr>
          <w:rFonts w:ascii="Times New Roman" w:hAnsi="Times New Roman" w:cs="Times New Roman"/>
          <w:b/>
          <w:bCs/>
          <w:sz w:val="44"/>
          <w:szCs w:val="44"/>
        </w:rPr>
      </w:pPr>
      <w:r w:rsidRPr="00324A75">
        <w:rPr>
          <w:noProof/>
        </w:rPr>
        <mc:AlternateContent>
          <mc:Choice Requires="wpg">
            <w:drawing>
              <wp:inline distT="0" distB="0" distL="0" distR="0" wp14:anchorId="5A076113" wp14:editId="1E1ADC8B">
                <wp:extent cx="5731510" cy="19685"/>
                <wp:effectExtent l="0" t="0" r="21590" b="18415"/>
                <wp:docPr id="1533330733" name="Group 1533330733"/>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7894444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9480081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2364753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5473682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134064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2802601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38543839"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4669317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550861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2DBAF43" id="Group 1533330733"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&#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76EEABB4" w14:textId="4C1CDC1F" w:rsidR="00CA1CB9" w:rsidRPr="00324A75" w:rsidRDefault="00CA1CB9" w:rsidP="00CA1CB9">
      <w:pPr>
        <w:rPr>
          <w:rFonts w:ascii="Times New Roman" w:hAnsi="Times New Roman" w:cs="Times New Roman"/>
          <w:b/>
          <w:bCs/>
          <w:sz w:val="44"/>
          <w:szCs w:val="44"/>
        </w:rPr>
      </w:pPr>
      <w:r w:rsidRPr="00324A75">
        <w:rPr>
          <w:rFonts w:ascii="Times New Roman" w:hAnsi="Times New Roman" w:cs="Times New Roman"/>
          <w:b/>
          <w:bCs/>
          <w:sz w:val="44"/>
          <w:szCs w:val="44"/>
        </w:rPr>
        <w:t xml:space="preserve">Level 2 DFD for </w:t>
      </w:r>
      <w:r w:rsidR="00B26D43" w:rsidRPr="00324A75">
        <w:rPr>
          <w:rFonts w:ascii="Times New Roman" w:hAnsi="Times New Roman" w:cs="Times New Roman"/>
          <w:b/>
          <w:bCs/>
          <w:sz w:val="44"/>
          <w:szCs w:val="44"/>
        </w:rPr>
        <w:t>manage profile</w:t>
      </w:r>
    </w:p>
    <w:p w14:paraId="4F105291" w14:textId="77777777" w:rsidR="00B96539" w:rsidRPr="00324A75" w:rsidRDefault="00B96539" w:rsidP="00CA1CB9">
      <w:pPr>
        <w:rPr>
          <w:rFonts w:ascii="Times New Roman" w:hAnsi="Times New Roman" w:cs="Times New Roman"/>
          <w:b/>
          <w:bCs/>
          <w:sz w:val="44"/>
          <w:szCs w:val="44"/>
        </w:rPr>
      </w:pPr>
    </w:p>
    <w:p w14:paraId="3FEA2424" w14:textId="7140463A" w:rsidR="00B26D43" w:rsidRPr="00324A75" w:rsidRDefault="00637E03" w:rsidP="00CA1CB9">
      <w:pPr>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1088411B" wp14:editId="038CBC6A">
            <wp:extent cx="6356350" cy="2565400"/>
            <wp:effectExtent l="0" t="0" r="6350" b="6350"/>
            <wp:docPr id="151120691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59022" cy="2566478"/>
                    </a:xfrm>
                    <a:prstGeom prst="rect">
                      <a:avLst/>
                    </a:prstGeom>
                    <a:noFill/>
                    <a:ln>
                      <a:noFill/>
                    </a:ln>
                  </pic:spPr>
                </pic:pic>
              </a:graphicData>
            </a:graphic>
          </wp:inline>
        </w:drawing>
      </w:r>
    </w:p>
    <w:p w14:paraId="03A9B764" w14:textId="2832F670" w:rsidR="00B96539" w:rsidRDefault="00FF560A" w:rsidP="00CA1CB9">
      <w:pPr>
        <w:rPr>
          <w:rFonts w:ascii="Times New Roman" w:hAnsi="Times New Roman" w:cs="Times New Roman"/>
          <w:b/>
          <w:bCs/>
          <w:sz w:val="44"/>
          <w:szCs w:val="44"/>
        </w:rPr>
      </w:pPr>
      <w:r w:rsidRPr="00324A75">
        <w:rPr>
          <w:rFonts w:ascii="Times New Roman" w:hAnsi="Times New Roman" w:cs="Times New Roman"/>
          <w:b/>
          <w:bCs/>
          <w:sz w:val="44"/>
          <w:szCs w:val="44"/>
        </w:rPr>
        <w:t xml:space="preserve"> </w:t>
      </w:r>
      <w:r w:rsidR="008102C3" w:rsidRPr="00324A75">
        <w:rPr>
          <w:noProof/>
        </w:rPr>
        <mc:AlternateContent>
          <mc:Choice Requires="wpg">
            <w:drawing>
              <wp:inline distT="0" distB="0" distL="0" distR="0" wp14:anchorId="4624F956" wp14:editId="6DFD7358">
                <wp:extent cx="5731510" cy="19685"/>
                <wp:effectExtent l="0" t="0" r="21590" b="18415"/>
                <wp:docPr id="1473729392" name="Group 1473729392"/>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528888555"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906761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4099141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5476130"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0415061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043304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5037065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62049936"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0837255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2153EB7" id="Group 1473729392"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5B3185FC" w14:textId="77777777" w:rsidR="00997818" w:rsidRPr="00324A75" w:rsidRDefault="00997818" w:rsidP="00CA1CB9">
      <w:pPr>
        <w:rPr>
          <w:rFonts w:ascii="Times New Roman" w:hAnsi="Times New Roman" w:cs="Times New Roman"/>
          <w:b/>
          <w:bCs/>
          <w:sz w:val="44"/>
          <w:szCs w:val="44"/>
        </w:rPr>
      </w:pPr>
    </w:p>
    <w:p w14:paraId="270AB8F2" w14:textId="446F7A0A" w:rsidR="00FF560A" w:rsidRPr="00324A75" w:rsidRDefault="00FF560A" w:rsidP="00CA1CB9">
      <w:pPr>
        <w:rPr>
          <w:rFonts w:ascii="Times New Roman" w:hAnsi="Times New Roman" w:cs="Times New Roman"/>
          <w:b/>
          <w:bCs/>
          <w:sz w:val="44"/>
          <w:szCs w:val="44"/>
        </w:rPr>
      </w:pPr>
      <w:r w:rsidRPr="00324A75">
        <w:rPr>
          <w:rFonts w:ascii="Times New Roman" w:hAnsi="Times New Roman" w:cs="Times New Roman"/>
          <w:b/>
          <w:bCs/>
          <w:sz w:val="44"/>
          <w:szCs w:val="44"/>
        </w:rPr>
        <w:t xml:space="preserve">Level 2 DFD for </w:t>
      </w:r>
      <w:r w:rsidR="00B96539" w:rsidRPr="00324A75">
        <w:rPr>
          <w:rFonts w:ascii="Times New Roman" w:hAnsi="Times New Roman" w:cs="Times New Roman"/>
          <w:b/>
          <w:bCs/>
          <w:sz w:val="44"/>
          <w:szCs w:val="44"/>
        </w:rPr>
        <w:t>Group Message</w:t>
      </w:r>
    </w:p>
    <w:p w14:paraId="43A7487E" w14:textId="77777777" w:rsidR="00B96539" w:rsidRPr="00324A75" w:rsidRDefault="00B96539" w:rsidP="00CA1CB9">
      <w:pPr>
        <w:rPr>
          <w:rFonts w:ascii="Times New Roman" w:hAnsi="Times New Roman" w:cs="Times New Roman"/>
          <w:b/>
          <w:bCs/>
          <w:sz w:val="44"/>
          <w:szCs w:val="44"/>
        </w:rPr>
      </w:pPr>
    </w:p>
    <w:p w14:paraId="6DB89156" w14:textId="47B85687" w:rsidR="00B96539" w:rsidRPr="00324A75" w:rsidRDefault="00637E03" w:rsidP="00B45A6F">
      <w:pPr>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10C193B8" wp14:editId="32E8FB3F">
            <wp:extent cx="5727700" cy="4222750"/>
            <wp:effectExtent l="0" t="0" r="6350" b="6350"/>
            <wp:docPr id="4603597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4222750"/>
                    </a:xfrm>
                    <a:prstGeom prst="rect">
                      <a:avLst/>
                    </a:prstGeom>
                    <a:noFill/>
                    <a:ln>
                      <a:noFill/>
                    </a:ln>
                  </pic:spPr>
                </pic:pic>
              </a:graphicData>
            </a:graphic>
          </wp:inline>
        </w:drawing>
      </w:r>
    </w:p>
    <w:p w14:paraId="63AF526D" w14:textId="2F3EEC9C" w:rsidR="00930150" w:rsidRPr="00324A75" w:rsidRDefault="008102C3" w:rsidP="003F0E05">
      <w:pPr>
        <w:jc w:val="center"/>
        <w:rPr>
          <w:rFonts w:ascii="Times New Roman" w:hAnsi="Times New Roman" w:cs="Times New Roman"/>
          <w:b/>
          <w:bCs/>
          <w:sz w:val="44"/>
          <w:szCs w:val="44"/>
        </w:rPr>
      </w:pPr>
      <w:r w:rsidRPr="00324A75">
        <w:rPr>
          <w:noProof/>
        </w:rPr>
        <mc:AlternateContent>
          <mc:Choice Requires="wpg">
            <w:drawing>
              <wp:inline distT="0" distB="0" distL="0" distR="0" wp14:anchorId="1C07D70B" wp14:editId="23A38006">
                <wp:extent cx="5731510" cy="19685"/>
                <wp:effectExtent l="0" t="0" r="21590" b="18415"/>
                <wp:docPr id="751663341" name="Group 751663341"/>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955821189"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0278366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5354302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53356200"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23023511"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1811543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29480314"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129976424"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7044725"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7A901F8" id="Group 751663341"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6AA19B84" w14:textId="77777777" w:rsidR="00335ED2" w:rsidRDefault="00335ED2" w:rsidP="006364BB">
      <w:pPr>
        <w:rPr>
          <w:rFonts w:ascii="Times New Roman" w:hAnsi="Times New Roman" w:cs="Times New Roman"/>
          <w:b/>
          <w:bCs/>
          <w:sz w:val="44"/>
          <w:szCs w:val="44"/>
        </w:rPr>
      </w:pPr>
    </w:p>
    <w:p w14:paraId="650CF00E" w14:textId="77777777" w:rsidR="00997818" w:rsidRDefault="00997818" w:rsidP="006364BB">
      <w:pPr>
        <w:rPr>
          <w:rFonts w:ascii="Times New Roman" w:hAnsi="Times New Roman" w:cs="Times New Roman"/>
          <w:b/>
          <w:bCs/>
          <w:sz w:val="44"/>
          <w:szCs w:val="44"/>
        </w:rPr>
      </w:pPr>
    </w:p>
    <w:p w14:paraId="1FF620D4" w14:textId="77777777" w:rsidR="00997818" w:rsidRDefault="00997818" w:rsidP="006364BB">
      <w:pPr>
        <w:rPr>
          <w:rFonts w:ascii="Times New Roman" w:hAnsi="Times New Roman" w:cs="Times New Roman"/>
          <w:b/>
          <w:bCs/>
          <w:sz w:val="44"/>
          <w:szCs w:val="44"/>
        </w:rPr>
      </w:pPr>
    </w:p>
    <w:p w14:paraId="41EDCBD5" w14:textId="77777777" w:rsidR="00997818" w:rsidRDefault="00997818" w:rsidP="006364BB">
      <w:pPr>
        <w:rPr>
          <w:rFonts w:ascii="Times New Roman" w:hAnsi="Times New Roman" w:cs="Times New Roman"/>
          <w:b/>
          <w:bCs/>
          <w:sz w:val="44"/>
          <w:szCs w:val="44"/>
        </w:rPr>
      </w:pPr>
    </w:p>
    <w:p w14:paraId="68F33573" w14:textId="77777777" w:rsidR="00997818" w:rsidRDefault="00997818" w:rsidP="006364BB">
      <w:pPr>
        <w:rPr>
          <w:rFonts w:ascii="Times New Roman" w:hAnsi="Times New Roman" w:cs="Times New Roman"/>
          <w:b/>
          <w:bCs/>
          <w:sz w:val="44"/>
          <w:szCs w:val="44"/>
        </w:rPr>
      </w:pPr>
    </w:p>
    <w:p w14:paraId="717E60EE" w14:textId="77777777" w:rsidR="00997818" w:rsidRDefault="00997818" w:rsidP="006364BB">
      <w:pPr>
        <w:rPr>
          <w:rFonts w:ascii="Times New Roman" w:hAnsi="Times New Roman" w:cs="Times New Roman"/>
          <w:b/>
          <w:bCs/>
          <w:sz w:val="44"/>
          <w:szCs w:val="44"/>
        </w:rPr>
      </w:pPr>
    </w:p>
    <w:p w14:paraId="2196888E" w14:textId="77777777" w:rsidR="00997818" w:rsidRPr="00324A75" w:rsidRDefault="00997818" w:rsidP="006364BB">
      <w:pPr>
        <w:rPr>
          <w:rFonts w:ascii="Times New Roman" w:hAnsi="Times New Roman" w:cs="Times New Roman"/>
          <w:b/>
          <w:bCs/>
          <w:sz w:val="44"/>
          <w:szCs w:val="44"/>
        </w:rPr>
      </w:pPr>
    </w:p>
    <w:p w14:paraId="3C1B0723" w14:textId="77777777" w:rsidR="0032087C" w:rsidRDefault="0032087C" w:rsidP="006364BB">
      <w:pPr>
        <w:rPr>
          <w:rFonts w:ascii="Times New Roman" w:hAnsi="Times New Roman" w:cs="Times New Roman"/>
          <w:b/>
          <w:bCs/>
          <w:sz w:val="44"/>
          <w:szCs w:val="44"/>
        </w:rPr>
      </w:pPr>
      <w:r>
        <w:rPr>
          <w:rFonts w:ascii="Times New Roman" w:hAnsi="Times New Roman" w:cs="Times New Roman"/>
          <w:b/>
          <w:bCs/>
          <w:sz w:val="44"/>
          <w:szCs w:val="44"/>
        </w:rPr>
        <w:t>4.4.4 Third Level DFD</w:t>
      </w:r>
    </w:p>
    <w:p w14:paraId="131A5404" w14:textId="34BC6FD5" w:rsidR="00C95988" w:rsidRPr="00324A75" w:rsidRDefault="009C0E41" w:rsidP="006364BB">
      <w:pPr>
        <w:rPr>
          <w:rFonts w:ascii="Times New Roman" w:hAnsi="Times New Roman" w:cs="Times New Roman"/>
          <w:b/>
          <w:bCs/>
          <w:sz w:val="44"/>
          <w:szCs w:val="44"/>
        </w:rPr>
      </w:pPr>
      <w:r w:rsidRPr="00324A75">
        <w:rPr>
          <w:rFonts w:ascii="Times New Roman" w:hAnsi="Times New Roman" w:cs="Times New Roman"/>
          <w:b/>
          <w:bCs/>
          <w:sz w:val="44"/>
          <w:szCs w:val="44"/>
        </w:rPr>
        <w:t xml:space="preserve">Level 3 </w:t>
      </w:r>
      <w:r w:rsidR="006364BB" w:rsidRPr="00324A75">
        <w:rPr>
          <w:rFonts w:ascii="Times New Roman" w:hAnsi="Times New Roman" w:cs="Times New Roman"/>
          <w:b/>
          <w:bCs/>
          <w:sz w:val="44"/>
          <w:szCs w:val="44"/>
        </w:rPr>
        <w:t>DFD for Manage comments</w:t>
      </w:r>
    </w:p>
    <w:p w14:paraId="769398AA" w14:textId="104FF6EF" w:rsidR="006364BB" w:rsidRDefault="009C7BF2" w:rsidP="00C95988">
      <w:pPr>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72566856" wp14:editId="1D2615B5">
            <wp:extent cx="5495365" cy="3952271"/>
            <wp:effectExtent l="0" t="0" r="0" b="0"/>
            <wp:docPr id="20425908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8200" cy="3968694"/>
                    </a:xfrm>
                    <a:prstGeom prst="rect">
                      <a:avLst/>
                    </a:prstGeom>
                    <a:noFill/>
                    <a:ln>
                      <a:noFill/>
                    </a:ln>
                  </pic:spPr>
                </pic:pic>
              </a:graphicData>
            </a:graphic>
          </wp:inline>
        </w:drawing>
      </w:r>
    </w:p>
    <w:p w14:paraId="12665934" w14:textId="7B78DCD7" w:rsidR="00997818" w:rsidRPr="00324A75" w:rsidRDefault="00997818" w:rsidP="00C95988">
      <w:pPr>
        <w:rPr>
          <w:rFonts w:ascii="Times New Roman" w:hAnsi="Times New Roman" w:cs="Times New Roman"/>
          <w:b/>
          <w:bCs/>
          <w:sz w:val="44"/>
          <w:szCs w:val="44"/>
        </w:rPr>
      </w:pPr>
      <w:r w:rsidRPr="00324A75">
        <w:rPr>
          <w:noProof/>
        </w:rPr>
        <mc:AlternateContent>
          <mc:Choice Requires="wpg">
            <w:drawing>
              <wp:inline distT="0" distB="0" distL="0" distR="0" wp14:anchorId="66BD1775" wp14:editId="6D738FB7">
                <wp:extent cx="5731510" cy="19685"/>
                <wp:effectExtent l="0" t="0" r="21590" b="18415"/>
                <wp:docPr id="801097153" name="Group 801097153"/>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002120092"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11195207"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9052041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4651280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993340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36622553"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9635519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935713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477195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8C66E23" id="Group 801097153"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1A54D827" w14:textId="793E0A99" w:rsidR="003F254D" w:rsidRPr="00324A75" w:rsidRDefault="003F254D" w:rsidP="003F254D">
      <w:pPr>
        <w:rPr>
          <w:rFonts w:ascii="Times New Roman" w:hAnsi="Times New Roman" w:cs="Times New Roman"/>
          <w:b/>
          <w:bCs/>
          <w:sz w:val="44"/>
          <w:szCs w:val="44"/>
        </w:rPr>
      </w:pPr>
      <w:r w:rsidRPr="00324A75">
        <w:rPr>
          <w:rFonts w:ascii="Times New Roman" w:hAnsi="Times New Roman" w:cs="Times New Roman"/>
          <w:b/>
          <w:bCs/>
          <w:sz w:val="44"/>
          <w:szCs w:val="44"/>
        </w:rPr>
        <w:t>Level 3 DFD for Manage likes</w:t>
      </w:r>
    </w:p>
    <w:p w14:paraId="5454D715" w14:textId="77777777" w:rsidR="00C95988" w:rsidRPr="00324A75" w:rsidRDefault="00C95988" w:rsidP="003F254D">
      <w:pPr>
        <w:rPr>
          <w:rFonts w:ascii="Times New Roman" w:hAnsi="Times New Roman" w:cs="Times New Roman"/>
          <w:b/>
          <w:bCs/>
          <w:sz w:val="44"/>
          <w:szCs w:val="44"/>
        </w:rPr>
      </w:pPr>
    </w:p>
    <w:p w14:paraId="17420DBF" w14:textId="77777777" w:rsidR="00C95988" w:rsidRDefault="003F254D" w:rsidP="00335ED2">
      <w:pPr>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71B83B18" wp14:editId="2751FA67">
            <wp:extent cx="5643282" cy="2271077"/>
            <wp:effectExtent l="0" t="0" r="0" b="0"/>
            <wp:docPr id="7461887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4938" cy="2283817"/>
                    </a:xfrm>
                    <a:prstGeom prst="rect">
                      <a:avLst/>
                    </a:prstGeom>
                    <a:noFill/>
                    <a:ln>
                      <a:noFill/>
                    </a:ln>
                  </pic:spPr>
                </pic:pic>
              </a:graphicData>
            </a:graphic>
          </wp:inline>
        </w:drawing>
      </w:r>
    </w:p>
    <w:p w14:paraId="668EF7F6" w14:textId="15CB8F5B" w:rsidR="00997818" w:rsidRPr="00324A75" w:rsidRDefault="00997818" w:rsidP="00335ED2">
      <w:pPr>
        <w:rPr>
          <w:rFonts w:ascii="Times New Roman" w:hAnsi="Times New Roman" w:cs="Times New Roman"/>
          <w:b/>
          <w:bCs/>
          <w:sz w:val="44"/>
          <w:szCs w:val="44"/>
        </w:rPr>
      </w:pPr>
      <w:r w:rsidRPr="00324A75">
        <w:rPr>
          <w:noProof/>
        </w:rPr>
        <mc:AlternateContent>
          <mc:Choice Requires="wpg">
            <w:drawing>
              <wp:inline distT="0" distB="0" distL="0" distR="0" wp14:anchorId="3D475A9E" wp14:editId="4D306737">
                <wp:extent cx="5731510" cy="19685"/>
                <wp:effectExtent l="0" t="0" r="21590" b="18415"/>
                <wp:docPr id="1539871543" name="Group 1539871543"/>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8587440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212995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4437298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28324405"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11626834"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8897118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5592972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143950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2406643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475E274" id="Group 1539871543"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&#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5F12970F" w14:textId="6FBF4189" w:rsidR="00407490" w:rsidRPr="00324A75" w:rsidRDefault="003F254D" w:rsidP="003F254D">
      <w:pPr>
        <w:rPr>
          <w:rFonts w:ascii="Times New Roman" w:hAnsi="Times New Roman" w:cs="Times New Roman"/>
          <w:b/>
          <w:bCs/>
          <w:sz w:val="44"/>
          <w:szCs w:val="44"/>
        </w:rPr>
      </w:pPr>
      <w:r w:rsidRPr="00324A75">
        <w:rPr>
          <w:rFonts w:ascii="Times New Roman" w:hAnsi="Times New Roman" w:cs="Times New Roman"/>
          <w:b/>
          <w:bCs/>
          <w:sz w:val="44"/>
          <w:szCs w:val="44"/>
        </w:rPr>
        <w:t xml:space="preserve">Level 3 DFD for </w:t>
      </w:r>
      <w:r w:rsidR="00407490" w:rsidRPr="00324A75">
        <w:rPr>
          <w:rFonts w:ascii="Times New Roman" w:hAnsi="Times New Roman" w:cs="Times New Roman"/>
          <w:b/>
          <w:bCs/>
          <w:sz w:val="44"/>
          <w:szCs w:val="44"/>
        </w:rPr>
        <w:t>join/leave group</w:t>
      </w:r>
    </w:p>
    <w:p w14:paraId="31096305" w14:textId="77777777" w:rsidR="00C95988" w:rsidRPr="00324A75" w:rsidRDefault="00C95988" w:rsidP="003F254D">
      <w:pPr>
        <w:rPr>
          <w:rFonts w:ascii="Times New Roman" w:hAnsi="Times New Roman" w:cs="Times New Roman"/>
          <w:b/>
          <w:bCs/>
          <w:sz w:val="44"/>
          <w:szCs w:val="44"/>
        </w:rPr>
      </w:pPr>
    </w:p>
    <w:p w14:paraId="04C9FCEE" w14:textId="653FB285" w:rsidR="00930150" w:rsidRDefault="00407490" w:rsidP="00997818">
      <w:pPr>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53C3CECE" wp14:editId="375F8B3D">
            <wp:extent cx="6339702" cy="2565400"/>
            <wp:effectExtent l="0" t="0" r="4445" b="6350"/>
            <wp:docPr id="570386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3168" cy="2574896"/>
                    </a:xfrm>
                    <a:prstGeom prst="rect">
                      <a:avLst/>
                    </a:prstGeom>
                    <a:noFill/>
                    <a:ln>
                      <a:noFill/>
                    </a:ln>
                  </pic:spPr>
                </pic:pic>
              </a:graphicData>
            </a:graphic>
          </wp:inline>
        </w:drawing>
      </w:r>
    </w:p>
    <w:p w14:paraId="27ADB37B" w14:textId="77777777" w:rsidR="00997818" w:rsidRPr="00324A75" w:rsidRDefault="00997818" w:rsidP="00997818">
      <w:pPr>
        <w:rPr>
          <w:rFonts w:ascii="Times New Roman" w:hAnsi="Times New Roman" w:cs="Times New Roman"/>
          <w:b/>
          <w:bCs/>
          <w:sz w:val="44"/>
          <w:szCs w:val="44"/>
        </w:rPr>
      </w:pPr>
    </w:p>
    <w:p w14:paraId="035CBF28" w14:textId="54F48704" w:rsidR="00B96539" w:rsidRPr="00324A75" w:rsidRDefault="00997818" w:rsidP="003F0E05">
      <w:pPr>
        <w:jc w:val="center"/>
        <w:rPr>
          <w:rFonts w:ascii="Times New Roman" w:hAnsi="Times New Roman" w:cs="Times New Roman"/>
          <w:b/>
          <w:bCs/>
          <w:sz w:val="44"/>
          <w:szCs w:val="44"/>
        </w:rPr>
      </w:pPr>
      <w:r w:rsidRPr="00324A75">
        <w:rPr>
          <w:noProof/>
        </w:rPr>
        <mc:AlternateContent>
          <mc:Choice Requires="wpg">
            <w:drawing>
              <wp:inline distT="0" distB="0" distL="0" distR="0" wp14:anchorId="43EC7CB8" wp14:editId="44E18E01">
                <wp:extent cx="5731510" cy="19685"/>
                <wp:effectExtent l="0" t="0" r="21590" b="18415"/>
                <wp:docPr id="1165208041" name="Group 1165208041"/>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63545374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1527599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7349333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47418970"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2337016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4836587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12505646"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6613263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2119729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FE950C5" id="Group 1165208041"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56776F9F" w14:textId="77777777" w:rsidR="00B96539" w:rsidRPr="00324A75" w:rsidRDefault="00B96539" w:rsidP="003F0E05">
      <w:pPr>
        <w:jc w:val="center"/>
        <w:rPr>
          <w:rFonts w:ascii="Times New Roman" w:hAnsi="Times New Roman" w:cs="Times New Roman"/>
          <w:b/>
          <w:bCs/>
          <w:sz w:val="44"/>
          <w:szCs w:val="44"/>
        </w:rPr>
      </w:pPr>
    </w:p>
    <w:p w14:paraId="2193A3B4" w14:textId="77777777" w:rsidR="00407490" w:rsidRPr="00324A75" w:rsidRDefault="00407490" w:rsidP="003F0E05">
      <w:pPr>
        <w:jc w:val="center"/>
        <w:rPr>
          <w:rFonts w:ascii="Times New Roman" w:hAnsi="Times New Roman" w:cs="Times New Roman"/>
          <w:b/>
          <w:bCs/>
          <w:sz w:val="44"/>
          <w:szCs w:val="44"/>
        </w:rPr>
      </w:pPr>
    </w:p>
    <w:p w14:paraId="567597E8" w14:textId="77777777" w:rsidR="00407490" w:rsidRPr="00324A75" w:rsidRDefault="00407490" w:rsidP="003F0E05">
      <w:pPr>
        <w:jc w:val="center"/>
        <w:rPr>
          <w:rFonts w:ascii="Times New Roman" w:hAnsi="Times New Roman" w:cs="Times New Roman"/>
          <w:b/>
          <w:bCs/>
          <w:sz w:val="44"/>
          <w:szCs w:val="44"/>
        </w:rPr>
      </w:pPr>
    </w:p>
    <w:p w14:paraId="6B272ED5" w14:textId="77777777" w:rsidR="00407490" w:rsidRPr="00324A75" w:rsidRDefault="00407490" w:rsidP="003F0E05">
      <w:pPr>
        <w:jc w:val="center"/>
        <w:rPr>
          <w:rFonts w:ascii="Times New Roman" w:hAnsi="Times New Roman" w:cs="Times New Roman"/>
          <w:b/>
          <w:bCs/>
          <w:sz w:val="44"/>
          <w:szCs w:val="44"/>
        </w:rPr>
      </w:pPr>
    </w:p>
    <w:p w14:paraId="05072EC7" w14:textId="77777777" w:rsidR="00407490" w:rsidRPr="00324A75" w:rsidRDefault="00407490" w:rsidP="003F0E05">
      <w:pPr>
        <w:jc w:val="center"/>
        <w:rPr>
          <w:rFonts w:ascii="Times New Roman" w:hAnsi="Times New Roman" w:cs="Times New Roman"/>
          <w:b/>
          <w:bCs/>
          <w:sz w:val="44"/>
          <w:szCs w:val="44"/>
        </w:rPr>
      </w:pPr>
    </w:p>
    <w:p w14:paraId="5B4162BF" w14:textId="77777777" w:rsidR="00407490" w:rsidRPr="00324A75" w:rsidRDefault="00407490" w:rsidP="003F0E05">
      <w:pPr>
        <w:jc w:val="center"/>
        <w:rPr>
          <w:rFonts w:ascii="Times New Roman" w:hAnsi="Times New Roman" w:cs="Times New Roman"/>
          <w:b/>
          <w:bCs/>
          <w:sz w:val="44"/>
          <w:szCs w:val="44"/>
        </w:rPr>
      </w:pPr>
    </w:p>
    <w:p w14:paraId="2B50A3CB" w14:textId="77777777" w:rsidR="00407490" w:rsidRPr="00324A75" w:rsidRDefault="00407490" w:rsidP="003F0E05">
      <w:pPr>
        <w:jc w:val="center"/>
        <w:rPr>
          <w:rFonts w:ascii="Times New Roman" w:hAnsi="Times New Roman" w:cs="Times New Roman"/>
          <w:b/>
          <w:bCs/>
          <w:sz w:val="44"/>
          <w:szCs w:val="44"/>
        </w:rPr>
      </w:pPr>
    </w:p>
    <w:p w14:paraId="4A316D60" w14:textId="77777777" w:rsidR="00B96539" w:rsidRPr="00324A75" w:rsidRDefault="00B96539" w:rsidP="003F0E05">
      <w:pPr>
        <w:jc w:val="center"/>
        <w:rPr>
          <w:rFonts w:ascii="Times New Roman" w:hAnsi="Times New Roman" w:cs="Times New Roman"/>
          <w:b/>
          <w:bCs/>
          <w:sz w:val="44"/>
          <w:szCs w:val="44"/>
        </w:rPr>
      </w:pPr>
    </w:p>
    <w:p w14:paraId="355BED31" w14:textId="77777777" w:rsidR="00B96539" w:rsidRPr="00324A75" w:rsidRDefault="00B96539" w:rsidP="003F0E05">
      <w:pPr>
        <w:jc w:val="center"/>
        <w:rPr>
          <w:rFonts w:ascii="Times New Roman" w:hAnsi="Times New Roman" w:cs="Times New Roman"/>
          <w:b/>
          <w:bCs/>
          <w:sz w:val="44"/>
          <w:szCs w:val="44"/>
        </w:rPr>
      </w:pPr>
    </w:p>
    <w:p w14:paraId="222F1B51" w14:textId="77777777" w:rsidR="00F01CA6" w:rsidRDefault="00F01CA6" w:rsidP="003F0E05">
      <w:pPr>
        <w:jc w:val="center"/>
        <w:rPr>
          <w:rFonts w:ascii="Times New Roman" w:hAnsi="Times New Roman" w:cs="Times New Roman"/>
          <w:b/>
          <w:bCs/>
          <w:sz w:val="44"/>
          <w:szCs w:val="44"/>
        </w:rPr>
      </w:pPr>
    </w:p>
    <w:p w14:paraId="2FF2A3DB" w14:textId="73CB54DA" w:rsidR="00A35732" w:rsidRPr="00F01CA6" w:rsidRDefault="00F01CA6" w:rsidP="00F01CA6">
      <w:pPr>
        <w:rPr>
          <w:rFonts w:ascii="Times New Roman" w:hAnsi="Times New Roman" w:cs="Times New Roman"/>
          <w:b/>
          <w:bCs/>
          <w:sz w:val="32"/>
          <w:szCs w:val="32"/>
        </w:rPr>
      </w:pPr>
      <w:r w:rsidRPr="00F01CA6">
        <w:rPr>
          <w:rFonts w:ascii="Times New Roman" w:hAnsi="Times New Roman" w:cs="Times New Roman"/>
          <w:b/>
          <w:bCs/>
          <w:sz w:val="32"/>
          <w:szCs w:val="32"/>
        </w:rPr>
        <w:t xml:space="preserve">4.5. </w:t>
      </w:r>
      <w:r w:rsidR="00A35732" w:rsidRPr="00F01CA6">
        <w:rPr>
          <w:rFonts w:ascii="Times New Roman" w:hAnsi="Times New Roman" w:cs="Times New Roman"/>
          <w:b/>
          <w:bCs/>
          <w:sz w:val="32"/>
          <w:szCs w:val="32"/>
        </w:rPr>
        <w:t>Use Case Diagram</w:t>
      </w:r>
    </w:p>
    <w:p w14:paraId="02C9302B" w14:textId="77777777" w:rsidR="00075EDF" w:rsidRPr="00324A75" w:rsidRDefault="00075EDF" w:rsidP="003F0E05">
      <w:pPr>
        <w:jc w:val="center"/>
        <w:rPr>
          <w:rFonts w:ascii="Times New Roman" w:hAnsi="Times New Roman" w:cs="Times New Roman"/>
          <w:b/>
          <w:bCs/>
          <w:sz w:val="32"/>
          <w:szCs w:val="32"/>
        </w:rPr>
      </w:pPr>
    </w:p>
    <w:p w14:paraId="16A2ABE6" w14:textId="77777777" w:rsidR="00075EDF" w:rsidRPr="00324A75" w:rsidRDefault="00075EDF" w:rsidP="00075EDF">
      <w:pPr>
        <w:pStyle w:val="ListParagraph"/>
        <w:ind w:left="0"/>
        <w:jc w:val="both"/>
        <w:rPr>
          <w:rFonts w:ascii="Times New Roman" w:hAnsi="Times New Roman" w:cs="Times New Roman"/>
          <w:sz w:val="24"/>
          <w:szCs w:val="24"/>
        </w:rPr>
      </w:pPr>
      <w:r w:rsidRPr="00324A75">
        <w:rPr>
          <w:rFonts w:ascii="Times New Roman" w:hAnsi="Times New Roman" w:cs="Times New Roman"/>
          <w:sz w:val="24"/>
          <w:szCs w:val="24"/>
        </w:rPr>
        <w:t>Each use case represents a slice of the functionality the system provides. The set of use cases shows the complete functionality of the system at some level of detail. Similarly, each actor represents one kind of object for which the system can perform behaviour. The set of actors represents the complete set of objects that the system can serve. Objects accumulate behaviour from all the systems with which they interact as actors.</w:t>
      </w:r>
    </w:p>
    <w:p w14:paraId="79A94FCC" w14:textId="4DCB3898" w:rsidR="00075EDF" w:rsidRPr="00997818" w:rsidRDefault="00997818" w:rsidP="00997818">
      <w:pPr>
        <w:jc w:val="both"/>
        <w:rPr>
          <w:rFonts w:ascii="Times New Roman" w:hAnsi="Times New Roman" w:cs="Times New Roman"/>
          <w:b/>
          <w:bCs/>
          <w:sz w:val="32"/>
          <w:szCs w:val="32"/>
          <w:lang w:val="en-US"/>
        </w:rPr>
      </w:pPr>
      <w:r w:rsidRPr="00324A75">
        <w:rPr>
          <w:noProof/>
        </w:rPr>
        <mc:AlternateContent>
          <mc:Choice Requires="wpg">
            <w:drawing>
              <wp:inline distT="0" distB="0" distL="0" distR="0" wp14:anchorId="084700EE" wp14:editId="1D1F1AD5">
                <wp:extent cx="5731510" cy="19685"/>
                <wp:effectExtent l="0" t="0" r="21590" b="18415"/>
                <wp:docPr id="1000331514" name="Group 100033151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819969642"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9782644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5593141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2906644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3729837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0172333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01147222"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52766225"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4241906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2F2D218" id="Group 100033151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6F673C9E" w14:textId="0FAEBE49" w:rsidR="00075EDF" w:rsidRPr="00324A75" w:rsidRDefault="005C436F" w:rsidP="00026F75">
      <w:pPr>
        <w:pStyle w:val="ListParagraph"/>
        <w:ind w:left="0" w:firstLine="360"/>
        <w:jc w:val="both"/>
        <w:rPr>
          <w:rFonts w:ascii="Times New Roman" w:hAnsi="Times New Roman" w:cs="Times New Roman"/>
          <w:b/>
          <w:bCs/>
          <w:sz w:val="28"/>
          <w:szCs w:val="28"/>
        </w:rPr>
      </w:pPr>
      <w:r>
        <w:rPr>
          <w:rFonts w:ascii="Times New Roman" w:hAnsi="Times New Roman" w:cs="Times New Roman"/>
          <w:b/>
          <w:bCs/>
          <w:sz w:val="28"/>
          <w:szCs w:val="28"/>
        </w:rPr>
        <w:t xml:space="preserve">4.5.1. </w:t>
      </w:r>
      <w:r w:rsidR="00075EDF" w:rsidRPr="00324A75">
        <w:rPr>
          <w:rFonts w:ascii="Times New Roman" w:hAnsi="Times New Roman" w:cs="Times New Roman"/>
          <w:b/>
          <w:bCs/>
          <w:sz w:val="28"/>
          <w:szCs w:val="28"/>
        </w:rPr>
        <w:t>Diagram Notations: -</w:t>
      </w:r>
      <w:r w:rsidR="00075EDF" w:rsidRPr="00324A75">
        <w:rPr>
          <w:rFonts w:ascii="Times New Roman" w:hAnsi="Times New Roman" w:cs="Times New Roman"/>
          <w:b/>
          <w:bCs/>
          <w:sz w:val="28"/>
          <w:szCs w:val="28"/>
        </w:rPr>
        <w:tab/>
      </w:r>
    </w:p>
    <w:tbl>
      <w:tblPr>
        <w:tblStyle w:val="TableGrid"/>
        <w:tblW w:w="10201" w:type="dxa"/>
        <w:tblInd w:w="-16" w:type="dxa"/>
        <w:tblLayout w:type="fixed"/>
        <w:tblLook w:val="04A0" w:firstRow="1" w:lastRow="0" w:firstColumn="1" w:lastColumn="0" w:noHBand="0" w:noVBand="1"/>
      </w:tblPr>
      <w:tblGrid>
        <w:gridCol w:w="3209"/>
        <w:gridCol w:w="3209"/>
        <w:gridCol w:w="3783"/>
      </w:tblGrid>
      <w:tr w:rsidR="00075EDF" w:rsidRPr="00324A75" w14:paraId="6338384C" w14:textId="77777777" w:rsidTr="00026F75">
        <w:trPr>
          <w:trHeight w:val="300"/>
        </w:trPr>
        <w:tc>
          <w:tcPr>
            <w:tcW w:w="3209" w:type="dxa"/>
          </w:tcPr>
          <w:p w14:paraId="668D6ECF" w14:textId="77777777" w:rsidR="00075EDF" w:rsidRPr="00324A75" w:rsidRDefault="00075EDF" w:rsidP="001A3ABE">
            <w:pPr>
              <w:pStyle w:val="Default"/>
              <w:jc w:val="both"/>
              <w:rPr>
                <w:rFonts w:ascii="Times New Roman" w:hAnsi="Times New Roman" w:cs="Times New Roman"/>
                <w:b/>
                <w:bCs/>
              </w:rPr>
            </w:pPr>
            <w:r w:rsidRPr="00324A75">
              <w:rPr>
                <w:rFonts w:ascii="Times New Roman" w:hAnsi="Times New Roman" w:cs="Times New Roman"/>
                <w:b/>
                <w:bCs/>
              </w:rPr>
              <w:t xml:space="preserve">Name </w:t>
            </w:r>
          </w:p>
        </w:tc>
        <w:tc>
          <w:tcPr>
            <w:tcW w:w="3209" w:type="dxa"/>
          </w:tcPr>
          <w:p w14:paraId="5AE0ED50" w14:textId="77777777" w:rsidR="00075EDF" w:rsidRPr="00324A75" w:rsidRDefault="00075EDF" w:rsidP="001A3ABE">
            <w:pPr>
              <w:pStyle w:val="Default"/>
              <w:jc w:val="both"/>
              <w:rPr>
                <w:rFonts w:ascii="Times New Roman" w:hAnsi="Times New Roman" w:cs="Times New Roman"/>
                <w:b/>
                <w:bCs/>
              </w:rPr>
            </w:pPr>
            <w:r w:rsidRPr="00324A75">
              <w:rPr>
                <w:rFonts w:ascii="Times New Roman" w:hAnsi="Times New Roman" w:cs="Times New Roman"/>
                <w:b/>
                <w:bCs/>
              </w:rPr>
              <w:t xml:space="preserve">Symbol </w:t>
            </w:r>
          </w:p>
        </w:tc>
        <w:tc>
          <w:tcPr>
            <w:tcW w:w="3783" w:type="dxa"/>
          </w:tcPr>
          <w:p w14:paraId="01FD0868" w14:textId="77777777" w:rsidR="00075EDF" w:rsidRPr="00324A75" w:rsidRDefault="00075EDF" w:rsidP="001A3ABE">
            <w:pPr>
              <w:pStyle w:val="Default"/>
              <w:jc w:val="both"/>
              <w:rPr>
                <w:rFonts w:ascii="Times New Roman" w:hAnsi="Times New Roman" w:cs="Times New Roman"/>
                <w:b/>
                <w:bCs/>
              </w:rPr>
            </w:pPr>
            <w:r w:rsidRPr="00324A75">
              <w:rPr>
                <w:rFonts w:ascii="Times New Roman" w:hAnsi="Times New Roman" w:cs="Times New Roman"/>
                <w:b/>
                <w:bCs/>
              </w:rPr>
              <w:t xml:space="preserve">Description </w:t>
            </w:r>
          </w:p>
        </w:tc>
      </w:tr>
      <w:tr w:rsidR="00075EDF" w:rsidRPr="00324A75" w14:paraId="63CBE470" w14:textId="77777777" w:rsidTr="00026F75">
        <w:trPr>
          <w:trHeight w:val="1843"/>
        </w:trPr>
        <w:tc>
          <w:tcPr>
            <w:tcW w:w="3209" w:type="dxa"/>
          </w:tcPr>
          <w:p w14:paraId="7ED4B67E" w14:textId="77777777" w:rsidR="00075EDF" w:rsidRPr="00324A75" w:rsidRDefault="00075EDF" w:rsidP="001A3ABE">
            <w:pPr>
              <w:pStyle w:val="Default"/>
              <w:rPr>
                <w:rFonts w:ascii="Times New Roman" w:hAnsi="Times New Roman" w:cs="Times New Roman"/>
              </w:rPr>
            </w:pPr>
            <w:r w:rsidRPr="00324A75">
              <w:rPr>
                <w:rFonts w:ascii="Times New Roman" w:hAnsi="Times New Roman" w:cs="Times New Roman"/>
                <w:shd w:val="clear" w:color="auto" w:fill="FFFFFF"/>
              </w:rPr>
              <w:t xml:space="preserve">System </w:t>
            </w:r>
          </w:p>
        </w:tc>
        <w:tc>
          <w:tcPr>
            <w:tcW w:w="3209" w:type="dxa"/>
          </w:tcPr>
          <w:p w14:paraId="4169EC6B" w14:textId="77777777" w:rsidR="00075EDF" w:rsidRPr="00324A75" w:rsidRDefault="00075EDF"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49" behindDoc="0" locked="0" layoutInCell="1" allowOverlap="1" wp14:anchorId="31970610" wp14:editId="09D06FD4">
                  <wp:simplePos x="0" y="0"/>
                  <wp:positionH relativeFrom="column">
                    <wp:posOffset>213494</wp:posOffset>
                  </wp:positionH>
                  <wp:positionV relativeFrom="paragraph">
                    <wp:posOffset>184557</wp:posOffset>
                  </wp:positionV>
                  <wp:extent cx="1333500" cy="785495"/>
                  <wp:effectExtent l="0" t="0" r="0" b="0"/>
                  <wp:wrapSquare wrapText="bothSides"/>
                  <wp:docPr id="107374202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3" name="pasted-movie.png" descr="pasted-movie.png"/>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33500" cy="7854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783" w:type="dxa"/>
          </w:tcPr>
          <w:p w14:paraId="179FAD66" w14:textId="77777777" w:rsidR="00075EDF" w:rsidRPr="00324A75" w:rsidRDefault="00075EDF"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ascii="Times New Roman" w:hAnsi="Times New Roman" w:cs="Times New Roman"/>
              </w:rPr>
            </w:pPr>
            <w:r w:rsidRPr="00324A75">
              <w:rPr>
                <w:rFonts w:ascii="Times New Roman" w:hAnsi="Times New Roman" w:cs="Times New Roman"/>
              </w:rPr>
              <w:t>The rectangular boundary is the system. Use cases fall inside it, and actors will be placed outside it.</w:t>
            </w:r>
          </w:p>
        </w:tc>
      </w:tr>
      <w:tr w:rsidR="00075EDF" w:rsidRPr="00324A75" w14:paraId="78AEC528" w14:textId="77777777" w:rsidTr="00026F75">
        <w:trPr>
          <w:trHeight w:val="1819"/>
        </w:trPr>
        <w:tc>
          <w:tcPr>
            <w:tcW w:w="3209" w:type="dxa"/>
          </w:tcPr>
          <w:p w14:paraId="20079A58" w14:textId="77777777" w:rsidR="00075EDF" w:rsidRPr="00324A75" w:rsidRDefault="00075EDF" w:rsidP="001A3ABE">
            <w:pPr>
              <w:pStyle w:val="Default"/>
              <w:rPr>
                <w:rFonts w:ascii="Times New Roman" w:hAnsi="Times New Roman" w:cs="Times New Roman"/>
              </w:rPr>
            </w:pPr>
            <w:r w:rsidRPr="00324A75">
              <w:rPr>
                <w:rFonts w:ascii="Times New Roman" w:hAnsi="Times New Roman" w:cs="Times New Roman"/>
                <w:shd w:val="clear" w:color="auto" w:fill="FFFFFF"/>
              </w:rPr>
              <w:t>Use Case</w:t>
            </w:r>
          </w:p>
        </w:tc>
        <w:tc>
          <w:tcPr>
            <w:tcW w:w="3209" w:type="dxa"/>
          </w:tcPr>
          <w:p w14:paraId="5EB8ECE5" w14:textId="77777777" w:rsidR="00075EDF" w:rsidRPr="00324A75" w:rsidRDefault="00075EDF"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0" behindDoc="0" locked="0" layoutInCell="1" allowOverlap="1" wp14:anchorId="1C5ECD98" wp14:editId="7C01EED2">
                  <wp:simplePos x="0" y="0"/>
                  <wp:positionH relativeFrom="column">
                    <wp:posOffset>188327</wp:posOffset>
                  </wp:positionH>
                  <wp:positionV relativeFrom="paragraph">
                    <wp:posOffset>324089</wp:posOffset>
                  </wp:positionV>
                  <wp:extent cx="1531620" cy="697230"/>
                  <wp:effectExtent l="0" t="0" r="0" b="7620"/>
                  <wp:wrapSquare wrapText="bothSides"/>
                  <wp:docPr id="107374202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4" name="pasted-movie.png" descr="pasted-movie.png"/>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1620" cy="697230"/>
                          </a:xfrm>
                          <a:prstGeom prst="rect">
                            <a:avLst/>
                          </a:prstGeom>
                          <a:ln w="12700" cap="flat">
                            <a:noFill/>
                            <a:miter lim="400000"/>
                          </a:ln>
                          <a:effectLst/>
                        </pic:spPr>
                      </pic:pic>
                    </a:graphicData>
                  </a:graphic>
                  <wp14:sizeRelV relativeFrom="margin">
                    <wp14:pctHeight>0</wp14:pctHeight>
                  </wp14:sizeRelV>
                </wp:anchor>
              </w:drawing>
            </w:r>
          </w:p>
        </w:tc>
        <w:tc>
          <w:tcPr>
            <w:tcW w:w="3783" w:type="dxa"/>
          </w:tcPr>
          <w:p w14:paraId="7764FF9B" w14:textId="77777777" w:rsidR="00075EDF" w:rsidRPr="00324A75" w:rsidRDefault="00075EDF"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ascii="Times New Roman" w:hAnsi="Times New Roman" w:cs="Times New Roman"/>
              </w:rPr>
            </w:pPr>
            <w:r w:rsidRPr="00324A75">
              <w:rPr>
                <w:rFonts w:ascii="Times New Roman" w:hAnsi="Times New Roman" w:cs="Times New Roman"/>
              </w:rPr>
              <w:t>An oval shape represents a use case. Use cases represent the functionality of the system, as well as the end-goal of the actor. Use cases should be placed inside the system.</w:t>
            </w:r>
          </w:p>
        </w:tc>
      </w:tr>
      <w:tr w:rsidR="00075EDF" w:rsidRPr="00324A75" w14:paraId="46C47B05" w14:textId="77777777" w:rsidTr="00026F75">
        <w:trPr>
          <w:trHeight w:val="1725"/>
        </w:trPr>
        <w:tc>
          <w:tcPr>
            <w:tcW w:w="3209" w:type="dxa"/>
          </w:tcPr>
          <w:p w14:paraId="63CE8671" w14:textId="77777777" w:rsidR="00075EDF" w:rsidRPr="00324A75" w:rsidRDefault="00075EDF" w:rsidP="001A3ABE">
            <w:pPr>
              <w:pStyle w:val="Default"/>
              <w:rPr>
                <w:rFonts w:ascii="Times New Roman" w:hAnsi="Times New Roman" w:cs="Times New Roman"/>
              </w:rPr>
            </w:pPr>
            <w:r w:rsidRPr="00324A75">
              <w:rPr>
                <w:rFonts w:ascii="Times New Roman" w:hAnsi="Times New Roman" w:cs="Times New Roman"/>
                <w:shd w:val="clear" w:color="auto" w:fill="FFFFFF"/>
              </w:rPr>
              <w:t>Actor</w:t>
            </w:r>
          </w:p>
        </w:tc>
        <w:tc>
          <w:tcPr>
            <w:tcW w:w="3209" w:type="dxa"/>
          </w:tcPr>
          <w:p w14:paraId="05088115" w14:textId="77777777" w:rsidR="00075EDF" w:rsidRPr="00324A75" w:rsidRDefault="00075EDF"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1" behindDoc="0" locked="0" layoutInCell="1" allowOverlap="1" wp14:anchorId="7133EDBD" wp14:editId="63337C98">
                  <wp:simplePos x="0" y="0"/>
                  <wp:positionH relativeFrom="column">
                    <wp:posOffset>691649</wp:posOffset>
                  </wp:positionH>
                  <wp:positionV relativeFrom="paragraph">
                    <wp:posOffset>109057</wp:posOffset>
                  </wp:positionV>
                  <wp:extent cx="494665" cy="916305"/>
                  <wp:effectExtent l="0" t="0" r="635" b="0"/>
                  <wp:wrapSquare wrapText="bothSides"/>
                  <wp:docPr id="10737420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5" name="pasted-movie.png" descr="pasted-movie.png"/>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4665" cy="916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783" w:type="dxa"/>
          </w:tcPr>
          <w:p w14:paraId="324CC8EA" w14:textId="77777777" w:rsidR="00075EDF" w:rsidRPr="00324A75" w:rsidRDefault="00075EDF"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ascii="Times New Roman" w:hAnsi="Times New Roman" w:cs="Times New Roman"/>
              </w:rPr>
            </w:pPr>
            <w:r w:rsidRPr="00324A75">
              <w:rPr>
                <w:rFonts w:ascii="Times New Roman" w:hAnsi="Times New Roman" w:cs="Times New Roman"/>
              </w:rPr>
              <w:t>When an actor interacts with the system, it triggers a use case. Actors should be placed outside the system.</w:t>
            </w:r>
          </w:p>
        </w:tc>
      </w:tr>
      <w:tr w:rsidR="00075EDF" w:rsidRPr="00324A75" w14:paraId="61BCD963" w14:textId="77777777" w:rsidTr="00026F75">
        <w:trPr>
          <w:trHeight w:val="300"/>
        </w:trPr>
        <w:tc>
          <w:tcPr>
            <w:tcW w:w="3209" w:type="dxa"/>
          </w:tcPr>
          <w:p w14:paraId="7AB049A0" w14:textId="77777777" w:rsidR="00075EDF" w:rsidRPr="00324A75" w:rsidRDefault="00075EDF" w:rsidP="001A3ABE">
            <w:pPr>
              <w:pStyle w:val="Default"/>
              <w:rPr>
                <w:rFonts w:ascii="Times New Roman" w:hAnsi="Times New Roman" w:cs="Times New Roman"/>
              </w:rPr>
            </w:pPr>
            <w:r w:rsidRPr="00324A75">
              <w:rPr>
                <w:rFonts w:ascii="Times New Roman" w:hAnsi="Times New Roman" w:cs="Times New Roman"/>
                <w:shd w:val="clear" w:color="auto" w:fill="FFFFFF"/>
              </w:rPr>
              <w:t>Association</w:t>
            </w:r>
          </w:p>
        </w:tc>
        <w:tc>
          <w:tcPr>
            <w:tcW w:w="3209" w:type="dxa"/>
          </w:tcPr>
          <w:p w14:paraId="58058505" w14:textId="77777777" w:rsidR="00075EDF" w:rsidRPr="00324A75" w:rsidRDefault="00075EDF" w:rsidP="001A3ABE">
            <w:pPr>
              <w:pStyle w:val="TableStyle2"/>
              <w:jc w:val="center"/>
              <w:rPr>
                <w:rFonts w:ascii="Times New Roman" w:hAnsi="Times New Roman" w:cs="Times New Roman"/>
              </w:rPr>
            </w:pPr>
            <w:r w:rsidRPr="00324A75">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25F290D8" wp14:editId="65AB7BDE">
                      <wp:simplePos x="0" y="0"/>
                      <wp:positionH relativeFrom="column">
                        <wp:posOffset>443230</wp:posOffset>
                      </wp:positionH>
                      <wp:positionV relativeFrom="paragraph">
                        <wp:posOffset>182534</wp:posOffset>
                      </wp:positionV>
                      <wp:extent cx="1050925" cy="0"/>
                      <wp:effectExtent l="0" t="0" r="0" b="0"/>
                      <wp:wrapSquare wrapText="bothSides"/>
                      <wp:docPr id="1073742026" name="officeArt object" descr="Line"/>
                      <wp:cNvGraphicFramePr/>
                      <a:graphic xmlns:a="http://schemas.openxmlformats.org/drawingml/2006/main">
                        <a:graphicData uri="http://schemas.microsoft.com/office/word/2010/wordprocessingShape">
                          <wps:wsp>
                            <wps:cNvCnPr/>
                            <wps:spPr>
                              <a:xfrm>
                                <a:off x="0" y="0"/>
                                <a:ext cx="1050925" cy="0"/>
                              </a:xfrm>
                              <a:prstGeom prst="line">
                                <a:avLst/>
                              </a:prstGeom>
                              <a:noFill/>
                              <a:ln w="25400" cap="flat">
                                <a:solidFill>
                                  <a:srgbClr val="000000"/>
                                </a:solidFill>
                                <a:prstDash val="solid"/>
                                <a:miter lim="400000"/>
                              </a:ln>
                              <a:effectLst/>
                            </wps:spPr>
                            <wps:bodyPr/>
                          </wps:wsp>
                        </a:graphicData>
                      </a:graphic>
                    </wp:anchor>
                  </w:drawing>
                </mc:Choice>
                <mc:Fallback>
                  <w:pict>
                    <v:line w14:anchorId="442736B9" id="officeArt object" o:spid="_x0000_s1026" alt="Line" style="position:absolute;z-index:251658252;visibility:visible;mso-wrap-style:square;mso-wrap-distance-left:9pt;mso-wrap-distance-top:0;mso-wrap-distance-right:9pt;mso-wrap-distance-bottom:0;mso-position-horizontal:absolute;mso-position-horizontal-relative:text;mso-position-vertical:absolute;mso-position-vertical-relative:text" from="34.9pt,14.35pt" to="117.6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" strokeweight="2pt">
                      <v:stroke miterlimit="4" joinstyle="miter"/>
                      <w10:wrap type="square"/>
                    </v:line>
                  </w:pict>
                </mc:Fallback>
              </mc:AlternateContent>
            </w:r>
          </w:p>
        </w:tc>
        <w:tc>
          <w:tcPr>
            <w:tcW w:w="3783" w:type="dxa"/>
          </w:tcPr>
          <w:p w14:paraId="66CD016E" w14:textId="77777777" w:rsidR="00075EDF" w:rsidRPr="00324A75" w:rsidRDefault="00075EDF"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rFonts w:ascii="Times New Roman" w:hAnsi="Times New Roman" w:cs="Times New Roman"/>
              </w:rPr>
            </w:pPr>
            <w:r w:rsidRPr="00324A75">
              <w:rPr>
                <w:rFonts w:ascii="Times New Roman" w:hAnsi="Times New Roman" w:cs="Times New Roman"/>
              </w:rPr>
              <w:t>Association between use cases.</w:t>
            </w:r>
          </w:p>
        </w:tc>
      </w:tr>
      <w:tr w:rsidR="00075EDF" w:rsidRPr="00324A75" w14:paraId="266AA19C" w14:textId="77777777" w:rsidTr="00026F75">
        <w:trPr>
          <w:trHeight w:val="745"/>
        </w:trPr>
        <w:tc>
          <w:tcPr>
            <w:tcW w:w="3209" w:type="dxa"/>
          </w:tcPr>
          <w:p w14:paraId="24EC918B" w14:textId="77777777" w:rsidR="00075EDF" w:rsidRPr="00324A75" w:rsidRDefault="00075EDF"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rPr>
            </w:pPr>
            <w:r w:rsidRPr="00324A75">
              <w:rPr>
                <w:rFonts w:ascii="Times New Roman" w:hAnsi="Times New Roman" w:cs="Times New Roman"/>
              </w:rPr>
              <w:t>Include Relationship</w:t>
            </w:r>
          </w:p>
        </w:tc>
        <w:tc>
          <w:tcPr>
            <w:tcW w:w="3209" w:type="dxa"/>
          </w:tcPr>
          <w:p w14:paraId="22984E86" w14:textId="77777777" w:rsidR="00075EDF" w:rsidRPr="00324A75" w:rsidRDefault="00075EDF" w:rsidP="001A3ABE">
            <w:pPr>
              <w:pStyle w:val="TableStyle2"/>
              <w:jc w:val="center"/>
              <w:rPr>
                <w:rFonts w:ascii="Times New Roman" w:hAnsi="Times New Roman" w:cs="Times New Roman"/>
              </w:rPr>
            </w:pPr>
          </w:p>
          <w:p w14:paraId="48093A07" w14:textId="77777777" w:rsidR="00075EDF" w:rsidRPr="00324A75" w:rsidRDefault="00075EDF"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3" behindDoc="0" locked="0" layoutInCell="1" allowOverlap="1" wp14:anchorId="7EBBE5D6" wp14:editId="096D3C0E">
                  <wp:simplePos x="0" y="0"/>
                  <wp:positionH relativeFrom="column">
                    <wp:posOffset>206386</wp:posOffset>
                  </wp:positionH>
                  <wp:positionV relativeFrom="paragraph">
                    <wp:posOffset>167729</wp:posOffset>
                  </wp:positionV>
                  <wp:extent cx="1532748" cy="152067"/>
                  <wp:effectExtent l="0" t="0" r="0" b="635"/>
                  <wp:wrapSquare wrapText="bothSides"/>
                  <wp:docPr id="10737420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7" name="pasted-movie.png" descr="pasted-movie.png"/>
                          <pic:cNvPicPr>
                            <a:picLocks noChangeAspect="1"/>
                          </pic:cNvPicPr>
                        </pic:nvPicPr>
                        <pic:blipFill>
                          <a:blip r:embed="rId67" cstate="print">
                            <a:extLst>
                              <a:ext uri="{28A0092B-C50C-407E-A947-70E740481C1C}">
                                <a14:useLocalDpi xmlns:a14="http://schemas.microsoft.com/office/drawing/2010/main" val="0"/>
                              </a:ext>
                            </a:extLst>
                          </a:blip>
                          <a:srcRect b="56813"/>
                          <a:stretch>
                            <a:fillRect/>
                          </a:stretch>
                        </pic:blipFill>
                        <pic:spPr>
                          <a:xfrm>
                            <a:off x="0" y="0"/>
                            <a:ext cx="1532748" cy="152067"/>
                          </a:xfrm>
                          <a:prstGeom prst="rect">
                            <a:avLst/>
                          </a:prstGeom>
                          <a:ln w="12700" cap="flat">
                            <a:noFill/>
                            <a:miter lim="400000"/>
                          </a:ln>
                          <a:effectLst/>
                        </pic:spPr>
                      </pic:pic>
                    </a:graphicData>
                  </a:graphic>
                </wp:anchor>
              </w:drawing>
            </w:r>
          </w:p>
        </w:tc>
        <w:tc>
          <w:tcPr>
            <w:tcW w:w="3783" w:type="dxa"/>
          </w:tcPr>
          <w:p w14:paraId="25040619" w14:textId="77777777" w:rsidR="00075EDF" w:rsidRPr="00324A75" w:rsidRDefault="00075EDF" w:rsidP="001A3ABE">
            <w:pPr>
              <w:pStyle w:val="Default"/>
              <w:spacing w:line="360" w:lineRule="auto"/>
              <w:jc w:val="both"/>
              <w:rPr>
                <w:rFonts w:ascii="Times New Roman" w:hAnsi="Times New Roman" w:cs="Times New Roman"/>
              </w:rPr>
            </w:pPr>
            <w:r w:rsidRPr="00324A75">
              <w:rPr>
                <w:rFonts w:ascii="Times New Roman" w:hAnsi="Times New Roman" w:cs="Times New Roman"/>
                <w:shd w:val="clear" w:color="auto" w:fill="FFFFFF"/>
              </w:rPr>
              <w:t>An extension indicates that one use case may include the behaviour of another use case.</w:t>
            </w:r>
          </w:p>
        </w:tc>
      </w:tr>
      <w:tr w:rsidR="00075EDF" w:rsidRPr="00324A75" w14:paraId="21C54615" w14:textId="77777777" w:rsidTr="00026F75">
        <w:trPr>
          <w:trHeight w:val="745"/>
        </w:trPr>
        <w:tc>
          <w:tcPr>
            <w:tcW w:w="3209" w:type="dxa"/>
          </w:tcPr>
          <w:p w14:paraId="63C69DCF" w14:textId="77777777" w:rsidR="00075EDF" w:rsidRPr="00324A75" w:rsidRDefault="00075EDF"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rPr>
            </w:pPr>
            <w:r w:rsidRPr="00324A75">
              <w:rPr>
                <w:rFonts w:ascii="Times New Roman" w:hAnsi="Times New Roman" w:cs="Times New Roman"/>
              </w:rPr>
              <w:t>Extend Relationship</w:t>
            </w:r>
          </w:p>
        </w:tc>
        <w:tc>
          <w:tcPr>
            <w:tcW w:w="3209" w:type="dxa"/>
          </w:tcPr>
          <w:p w14:paraId="55A0FA9F" w14:textId="77777777" w:rsidR="00075EDF" w:rsidRPr="00324A75" w:rsidRDefault="00075EDF"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4" behindDoc="0" locked="0" layoutInCell="1" allowOverlap="1" wp14:anchorId="3EA59B8F" wp14:editId="724D98CF">
                  <wp:simplePos x="0" y="0"/>
                  <wp:positionH relativeFrom="column">
                    <wp:posOffset>203835</wp:posOffset>
                  </wp:positionH>
                  <wp:positionV relativeFrom="paragraph">
                    <wp:posOffset>300839</wp:posOffset>
                  </wp:positionV>
                  <wp:extent cx="1532748" cy="130189"/>
                  <wp:effectExtent l="0" t="0" r="0" b="3175"/>
                  <wp:wrapSquare wrapText="bothSides"/>
                  <wp:docPr id="107374202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8" name="pasted-movie.png" descr="pasted-movie.png"/>
                          <pic:cNvPicPr>
                            <a:picLocks noChangeAspect="1"/>
                          </pic:cNvPicPr>
                        </pic:nvPicPr>
                        <pic:blipFill>
                          <a:blip r:embed="rId68">
                            <a:extLst>
                              <a:ext uri="{28A0092B-C50C-407E-A947-70E740481C1C}">
                                <a14:useLocalDpi xmlns:a14="http://schemas.microsoft.com/office/drawing/2010/main" val="0"/>
                              </a:ext>
                            </a:extLst>
                          </a:blip>
                          <a:srcRect t="63026"/>
                          <a:stretch>
                            <a:fillRect/>
                          </a:stretch>
                        </pic:blipFill>
                        <pic:spPr>
                          <a:xfrm>
                            <a:off x="0" y="0"/>
                            <a:ext cx="1532748" cy="130189"/>
                          </a:xfrm>
                          <a:prstGeom prst="rect">
                            <a:avLst/>
                          </a:prstGeom>
                          <a:ln w="12700" cap="flat">
                            <a:noFill/>
                            <a:miter lim="400000"/>
                          </a:ln>
                          <a:effectLst/>
                        </pic:spPr>
                      </pic:pic>
                    </a:graphicData>
                  </a:graphic>
                </wp:anchor>
              </w:drawing>
            </w:r>
          </w:p>
          <w:p w14:paraId="1BBB793C" w14:textId="77777777" w:rsidR="00075EDF" w:rsidRPr="00324A75" w:rsidRDefault="00075EDF" w:rsidP="001A3ABE">
            <w:pPr>
              <w:pStyle w:val="TableStyle2"/>
              <w:jc w:val="center"/>
              <w:rPr>
                <w:rFonts w:ascii="Times New Roman" w:hAnsi="Times New Roman" w:cs="Times New Roman"/>
              </w:rPr>
            </w:pPr>
          </w:p>
        </w:tc>
        <w:tc>
          <w:tcPr>
            <w:tcW w:w="3783" w:type="dxa"/>
          </w:tcPr>
          <w:p w14:paraId="0226B39D" w14:textId="77777777" w:rsidR="00075EDF" w:rsidRPr="00324A75" w:rsidRDefault="00075EDF" w:rsidP="001A3ABE">
            <w:pPr>
              <w:pStyle w:val="Default"/>
              <w:spacing w:line="360" w:lineRule="auto"/>
              <w:jc w:val="both"/>
              <w:rPr>
                <w:rFonts w:ascii="Times New Roman" w:hAnsi="Times New Roman" w:cs="Times New Roman"/>
              </w:rPr>
            </w:pPr>
            <w:r w:rsidRPr="00324A75">
              <w:rPr>
                <w:rFonts w:ascii="Times New Roman" w:hAnsi="Times New Roman" w:cs="Times New Roman"/>
                <w:shd w:val="clear" w:color="auto" w:fill="FFFFFF"/>
              </w:rPr>
              <w:t>An inclusion represents one use case using the functionality of another use case.</w:t>
            </w:r>
          </w:p>
        </w:tc>
      </w:tr>
    </w:tbl>
    <w:p w14:paraId="2BAAA8FC" w14:textId="6D999ED4" w:rsidR="00026F75" w:rsidRPr="00324A75" w:rsidRDefault="00026F75" w:rsidP="00075EDF">
      <w:pPr>
        <w:jc w:val="center"/>
        <w:rPr>
          <w:rFonts w:ascii="Times New Roman" w:hAnsi="Times New Roman" w:cs="Times New Roman"/>
          <w:b/>
          <w:bCs/>
          <w:sz w:val="32"/>
          <w:szCs w:val="32"/>
        </w:rPr>
      </w:pPr>
      <w:r w:rsidRPr="00324A75">
        <w:rPr>
          <w:noProof/>
        </w:rPr>
        <mc:AlternateContent>
          <mc:Choice Requires="wpg">
            <w:drawing>
              <wp:inline distT="0" distB="0" distL="0" distR="0" wp14:anchorId="396F0EE5" wp14:editId="0B622E67">
                <wp:extent cx="5731510" cy="19685"/>
                <wp:effectExtent l="0" t="0" r="21590" b="18415"/>
                <wp:docPr id="294638810" name="Group 29463881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589138061"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3095675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0644284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0714109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08142870"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769699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82039315"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16289940"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725919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6F393DB" id="Group 29463881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&#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2ABB1BC2" w14:textId="28F14D33" w:rsidR="009C27FA" w:rsidRDefault="005D62C2" w:rsidP="00A35732">
      <w:pPr>
        <w:jc w:val="center"/>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33ED9A3E" wp14:editId="37610451">
            <wp:extent cx="5654040" cy="7247997"/>
            <wp:effectExtent l="0" t="0" r="3810" b="0"/>
            <wp:docPr id="1955944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1332" cy="7270164"/>
                    </a:xfrm>
                    <a:prstGeom prst="rect">
                      <a:avLst/>
                    </a:prstGeom>
                    <a:noFill/>
                    <a:ln>
                      <a:noFill/>
                    </a:ln>
                  </pic:spPr>
                </pic:pic>
              </a:graphicData>
            </a:graphic>
          </wp:inline>
        </w:drawing>
      </w:r>
    </w:p>
    <w:p w14:paraId="60E9CA91" w14:textId="040D07E7" w:rsidR="00026F75" w:rsidRPr="00324A75" w:rsidRDefault="00026F75" w:rsidP="00A35732">
      <w:pPr>
        <w:jc w:val="center"/>
        <w:rPr>
          <w:rFonts w:ascii="Times New Roman" w:hAnsi="Times New Roman" w:cs="Times New Roman"/>
          <w:b/>
          <w:bCs/>
          <w:sz w:val="32"/>
          <w:szCs w:val="32"/>
        </w:rPr>
      </w:pPr>
      <w:r w:rsidRPr="00324A75">
        <w:rPr>
          <w:noProof/>
        </w:rPr>
        <mc:AlternateContent>
          <mc:Choice Requires="wpg">
            <w:drawing>
              <wp:inline distT="0" distB="0" distL="0" distR="0" wp14:anchorId="02F4D9A0" wp14:editId="4DECA8E7">
                <wp:extent cx="5731510" cy="19685"/>
                <wp:effectExtent l="0" t="0" r="21590" b="18415"/>
                <wp:docPr id="724409082" name="Group 724409082"/>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90959571"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4740595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6978735"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8408742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50544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9050693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69566726"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8785312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412995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ECEF323" id="Group 724409082"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&#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p>
    <w:p w14:paraId="20D34723" w14:textId="1BA48E93" w:rsidR="0076322D" w:rsidRPr="00324A75" w:rsidRDefault="005C436F" w:rsidP="004437F0">
      <w:pPr>
        <w:rPr>
          <w:rFonts w:ascii="Times New Roman" w:hAnsi="Times New Roman" w:cs="Times New Roman"/>
          <w:b/>
          <w:bCs/>
          <w:sz w:val="32"/>
          <w:szCs w:val="32"/>
        </w:rPr>
      </w:pPr>
      <w:r>
        <w:rPr>
          <w:rFonts w:ascii="Times New Roman" w:hAnsi="Times New Roman" w:cs="Times New Roman"/>
          <w:b/>
          <w:bCs/>
          <w:sz w:val="32"/>
          <w:szCs w:val="32"/>
        </w:rPr>
        <w:t xml:space="preserve">4.5.2 </w:t>
      </w:r>
      <w:r w:rsidR="00D405D1" w:rsidRPr="00324A75">
        <w:rPr>
          <w:rFonts w:ascii="Times New Roman" w:hAnsi="Times New Roman" w:cs="Times New Roman"/>
          <w:b/>
          <w:bCs/>
          <w:sz w:val="32"/>
          <w:szCs w:val="32"/>
        </w:rPr>
        <w:t>Description</w:t>
      </w:r>
    </w:p>
    <w:p w14:paraId="44DBC31D" w14:textId="3CA98D83" w:rsidR="00D405D1" w:rsidRPr="00026F75" w:rsidRDefault="00D405D1" w:rsidP="00D405D1">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Create Account</w:t>
      </w:r>
    </w:p>
    <w:p w14:paraId="6AE67F6B" w14:textId="53EB9E16" w:rsidR="000D2E0D" w:rsidRPr="00026F75" w:rsidRDefault="002F0513" w:rsidP="002F0513">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6C4819" w:rsidRPr="00026F75">
        <w:rPr>
          <w:rFonts w:ascii="Times New Roman" w:hAnsi="Times New Roman" w:cs="Times New Roman"/>
          <w:sz w:val="24"/>
          <w:szCs w:val="24"/>
        </w:rPr>
        <w:t>Th</w:t>
      </w:r>
      <w:r w:rsidR="003C0A70" w:rsidRPr="00026F75">
        <w:rPr>
          <w:rFonts w:ascii="Times New Roman" w:hAnsi="Times New Roman" w:cs="Times New Roman"/>
          <w:sz w:val="24"/>
          <w:szCs w:val="24"/>
        </w:rPr>
        <w:t xml:space="preserve">e user needs </w:t>
      </w:r>
      <w:r w:rsidR="0011637F" w:rsidRPr="00026F75">
        <w:rPr>
          <w:rFonts w:ascii="Times New Roman" w:hAnsi="Times New Roman" w:cs="Times New Roman"/>
          <w:sz w:val="24"/>
          <w:szCs w:val="24"/>
        </w:rPr>
        <w:t xml:space="preserve">to create account first </w:t>
      </w:r>
      <w:r w:rsidR="00BD6D89" w:rsidRPr="00026F75">
        <w:rPr>
          <w:rFonts w:ascii="Times New Roman" w:hAnsi="Times New Roman" w:cs="Times New Roman"/>
          <w:sz w:val="24"/>
          <w:szCs w:val="24"/>
        </w:rPr>
        <w:t xml:space="preserve">i.e. add details </w:t>
      </w:r>
      <w:r w:rsidR="00503C55" w:rsidRPr="00026F75">
        <w:rPr>
          <w:rFonts w:ascii="Times New Roman" w:hAnsi="Times New Roman" w:cs="Times New Roman"/>
          <w:sz w:val="24"/>
          <w:szCs w:val="24"/>
        </w:rPr>
        <w:t>such as email, password, name, profile</w:t>
      </w:r>
      <w:r w:rsidR="000D2E0D" w:rsidRPr="00026F75">
        <w:rPr>
          <w:rFonts w:ascii="Times New Roman" w:hAnsi="Times New Roman" w:cs="Times New Roman"/>
          <w:sz w:val="24"/>
          <w:szCs w:val="24"/>
        </w:rPr>
        <w:t>-</w:t>
      </w:r>
      <w:r w:rsidR="008B5D91" w:rsidRPr="00026F75">
        <w:rPr>
          <w:rFonts w:ascii="Times New Roman" w:hAnsi="Times New Roman" w:cs="Times New Roman"/>
          <w:sz w:val="24"/>
          <w:szCs w:val="24"/>
        </w:rPr>
        <w:t>picture, background</w:t>
      </w:r>
      <w:r w:rsidR="000D2E0D" w:rsidRPr="00026F75">
        <w:rPr>
          <w:rFonts w:ascii="Times New Roman" w:hAnsi="Times New Roman" w:cs="Times New Roman"/>
          <w:sz w:val="24"/>
          <w:szCs w:val="24"/>
        </w:rPr>
        <w:t>-</w:t>
      </w:r>
      <w:r w:rsidR="008B5D91" w:rsidRPr="00026F75">
        <w:rPr>
          <w:rFonts w:ascii="Times New Roman" w:hAnsi="Times New Roman" w:cs="Times New Roman"/>
          <w:sz w:val="24"/>
          <w:szCs w:val="24"/>
        </w:rPr>
        <w:t xml:space="preserve">picture, bio, </w:t>
      </w:r>
      <w:r w:rsidR="000D2E0D" w:rsidRPr="00026F75">
        <w:rPr>
          <w:rFonts w:ascii="Times New Roman" w:hAnsi="Times New Roman" w:cs="Times New Roman"/>
          <w:sz w:val="24"/>
          <w:szCs w:val="24"/>
        </w:rPr>
        <w:t>course, user-type.</w:t>
      </w:r>
    </w:p>
    <w:p w14:paraId="460098B0" w14:textId="7458431B" w:rsidR="00D405D1" w:rsidRPr="00026F75" w:rsidRDefault="000D2E0D" w:rsidP="002F0513">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8B5D91" w:rsidRPr="00026F75">
        <w:rPr>
          <w:rFonts w:ascii="Times New Roman" w:hAnsi="Times New Roman" w:cs="Times New Roman"/>
          <w:sz w:val="24"/>
          <w:szCs w:val="24"/>
        </w:rPr>
        <w:t xml:space="preserve"> </w:t>
      </w:r>
      <w:r w:rsidR="00503C55" w:rsidRPr="00026F75">
        <w:rPr>
          <w:rFonts w:ascii="Times New Roman" w:hAnsi="Times New Roman" w:cs="Times New Roman"/>
          <w:sz w:val="24"/>
          <w:szCs w:val="24"/>
        </w:rPr>
        <w:t xml:space="preserve"> </w:t>
      </w:r>
      <w:r w:rsidR="007C7149" w:rsidRPr="00026F75">
        <w:rPr>
          <w:rFonts w:ascii="Times New Roman" w:hAnsi="Times New Roman" w:cs="Times New Roman"/>
          <w:sz w:val="24"/>
          <w:szCs w:val="24"/>
        </w:rPr>
        <w:t>The user create account for application.</w:t>
      </w:r>
    </w:p>
    <w:p w14:paraId="05AFF3EE" w14:textId="432BDB9B" w:rsidR="007C7149" w:rsidRPr="00026F75" w:rsidRDefault="007C7149" w:rsidP="007C7149">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Guest</w:t>
      </w:r>
    </w:p>
    <w:p w14:paraId="5401C8F6" w14:textId="48F15BA7" w:rsidR="007C7149" w:rsidRPr="00026F75" w:rsidRDefault="007C7149" w:rsidP="007C7149">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w:t>
      </w:r>
      <w:r w:rsidR="007A367E" w:rsidRPr="00026F75">
        <w:rPr>
          <w:rFonts w:ascii="Times New Roman" w:hAnsi="Times New Roman" w:cs="Times New Roman"/>
          <w:sz w:val="24"/>
          <w:szCs w:val="24"/>
        </w:rPr>
        <w:t>User should don’t have an account and also the stud</w:t>
      </w:r>
      <w:r w:rsidR="004B0E22" w:rsidRPr="00026F75">
        <w:rPr>
          <w:rFonts w:ascii="Times New Roman" w:hAnsi="Times New Roman" w:cs="Times New Roman"/>
          <w:sz w:val="24"/>
          <w:szCs w:val="24"/>
        </w:rPr>
        <w:t>e</w:t>
      </w:r>
      <w:r w:rsidR="007A367E" w:rsidRPr="00026F75">
        <w:rPr>
          <w:rFonts w:ascii="Times New Roman" w:hAnsi="Times New Roman" w:cs="Times New Roman"/>
          <w:sz w:val="24"/>
          <w:szCs w:val="24"/>
        </w:rPr>
        <w:t>nt</w:t>
      </w:r>
      <w:r w:rsidR="004B0E22" w:rsidRPr="00026F75">
        <w:rPr>
          <w:rFonts w:ascii="Times New Roman" w:hAnsi="Times New Roman" w:cs="Times New Roman"/>
          <w:sz w:val="24"/>
          <w:szCs w:val="24"/>
        </w:rPr>
        <w:t xml:space="preserve"> or faculty of college.</w:t>
      </w:r>
    </w:p>
    <w:p w14:paraId="72D7B421" w14:textId="286771E3" w:rsidR="004B0E22" w:rsidRPr="00026F75" w:rsidRDefault="004B0E22" w:rsidP="007C7149">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User can login </w:t>
      </w:r>
      <w:r w:rsidR="000D0ACB" w:rsidRPr="00026F75">
        <w:rPr>
          <w:rFonts w:ascii="Times New Roman" w:hAnsi="Times New Roman" w:cs="Times New Roman"/>
          <w:sz w:val="24"/>
          <w:szCs w:val="24"/>
        </w:rPr>
        <w:t>with registered mail and password.</w:t>
      </w:r>
    </w:p>
    <w:p w14:paraId="513D201E" w14:textId="2CA0FDDA" w:rsidR="000D0ACB" w:rsidRPr="00026F75" w:rsidRDefault="000D0ACB" w:rsidP="007C7149">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An error message is showing </w:t>
      </w:r>
      <w:r w:rsidR="00303B9C" w:rsidRPr="00026F75">
        <w:rPr>
          <w:rFonts w:ascii="Times New Roman" w:hAnsi="Times New Roman" w:cs="Times New Roman"/>
          <w:sz w:val="24"/>
          <w:szCs w:val="24"/>
        </w:rPr>
        <w:t xml:space="preserve">if any request input is empty or data type or pattern </w:t>
      </w:r>
      <w:r w:rsidR="00D91C95" w:rsidRPr="00026F75">
        <w:rPr>
          <w:rFonts w:ascii="Times New Roman" w:hAnsi="Times New Roman" w:cs="Times New Roman"/>
          <w:sz w:val="24"/>
          <w:szCs w:val="24"/>
        </w:rPr>
        <w:t>is not match with defined one.</w:t>
      </w:r>
    </w:p>
    <w:p w14:paraId="5FCDD742" w14:textId="77777777" w:rsidR="00D91C95" w:rsidRPr="00324A75" w:rsidRDefault="00D91C95" w:rsidP="007C7149">
      <w:pPr>
        <w:pStyle w:val="ListParagraph"/>
        <w:rPr>
          <w:rFonts w:ascii="Times New Roman" w:hAnsi="Times New Roman" w:cs="Times New Roman"/>
        </w:rPr>
      </w:pPr>
    </w:p>
    <w:p w14:paraId="7DDDA69D" w14:textId="79152F6E" w:rsidR="00396B42" w:rsidRPr="00026F75" w:rsidRDefault="00396B42" w:rsidP="00396B42">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Login</w:t>
      </w:r>
    </w:p>
    <w:p w14:paraId="3B4DC31B" w14:textId="20740A57" w:rsidR="00396B42" w:rsidRPr="00026F75" w:rsidRDefault="00396B42" w:rsidP="00396B4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8747D2" w:rsidRPr="00026F75">
        <w:rPr>
          <w:rFonts w:ascii="Times New Roman" w:hAnsi="Times New Roman" w:cs="Times New Roman"/>
          <w:sz w:val="24"/>
          <w:szCs w:val="24"/>
        </w:rPr>
        <w:t>User/ Admin will be able to login into the system</w:t>
      </w:r>
      <w:r w:rsidR="00566135" w:rsidRPr="00026F75">
        <w:rPr>
          <w:rFonts w:ascii="Times New Roman" w:hAnsi="Times New Roman" w:cs="Times New Roman"/>
          <w:sz w:val="24"/>
          <w:szCs w:val="24"/>
        </w:rPr>
        <w:t xml:space="preserve"> using login credentials. </w:t>
      </w:r>
    </w:p>
    <w:p w14:paraId="3142B634" w14:textId="20B925B1" w:rsidR="00396B42" w:rsidRPr="00026F75" w:rsidRDefault="00396B42" w:rsidP="00396B4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566135" w:rsidRPr="00026F75">
        <w:rPr>
          <w:rFonts w:ascii="Times New Roman" w:hAnsi="Times New Roman" w:cs="Times New Roman"/>
          <w:sz w:val="24"/>
          <w:szCs w:val="24"/>
        </w:rPr>
        <w:t xml:space="preserve">Input the details and </w:t>
      </w:r>
      <w:r w:rsidR="000A2AA2" w:rsidRPr="00026F75">
        <w:rPr>
          <w:rFonts w:ascii="Times New Roman" w:hAnsi="Times New Roman" w:cs="Times New Roman"/>
          <w:sz w:val="24"/>
          <w:szCs w:val="24"/>
        </w:rPr>
        <w:t>access the system.</w:t>
      </w:r>
    </w:p>
    <w:p w14:paraId="6754C919" w14:textId="7B0F47FF" w:rsidR="00396B42" w:rsidRPr="00026F75" w:rsidRDefault="00396B42" w:rsidP="00396B4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0A2AA2" w:rsidRPr="00026F75">
        <w:rPr>
          <w:rFonts w:ascii="Times New Roman" w:hAnsi="Times New Roman" w:cs="Times New Roman"/>
          <w:sz w:val="24"/>
          <w:szCs w:val="24"/>
        </w:rPr>
        <w:t>User, Sys</w:t>
      </w:r>
      <w:r w:rsidR="00B04300" w:rsidRPr="00026F75">
        <w:rPr>
          <w:rFonts w:ascii="Times New Roman" w:hAnsi="Times New Roman" w:cs="Times New Roman"/>
          <w:sz w:val="24"/>
          <w:szCs w:val="24"/>
        </w:rPr>
        <w:t xml:space="preserve">tem </w:t>
      </w:r>
      <w:r w:rsidR="000A2AA2" w:rsidRPr="00026F75">
        <w:rPr>
          <w:rFonts w:ascii="Times New Roman" w:hAnsi="Times New Roman" w:cs="Times New Roman"/>
          <w:sz w:val="24"/>
          <w:szCs w:val="24"/>
        </w:rPr>
        <w:t>Admin</w:t>
      </w:r>
    </w:p>
    <w:p w14:paraId="3AB3A69D" w14:textId="46B308B9" w:rsidR="00396B42" w:rsidRPr="00026F75" w:rsidRDefault="00396B42" w:rsidP="00396B4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should have </w:t>
      </w:r>
      <w:r w:rsidR="0004460D" w:rsidRPr="00026F75">
        <w:rPr>
          <w:rFonts w:ascii="Times New Roman" w:hAnsi="Times New Roman" w:cs="Times New Roman"/>
          <w:sz w:val="24"/>
          <w:szCs w:val="24"/>
        </w:rPr>
        <w:t>registered for account admin should have an account</w:t>
      </w:r>
      <w:r w:rsidRPr="00026F75">
        <w:rPr>
          <w:rFonts w:ascii="Times New Roman" w:hAnsi="Times New Roman" w:cs="Times New Roman"/>
          <w:sz w:val="24"/>
          <w:szCs w:val="24"/>
        </w:rPr>
        <w:t>.</w:t>
      </w:r>
    </w:p>
    <w:p w14:paraId="190BA968" w14:textId="0748FCF3" w:rsidR="00396B42" w:rsidRPr="00026F75" w:rsidRDefault="00396B42" w:rsidP="00396B4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04460D" w:rsidRPr="00026F75">
        <w:rPr>
          <w:rFonts w:ascii="Times New Roman" w:hAnsi="Times New Roman" w:cs="Times New Roman"/>
          <w:sz w:val="24"/>
          <w:szCs w:val="24"/>
        </w:rPr>
        <w:t xml:space="preserve">A JWT </w:t>
      </w:r>
      <w:r w:rsidR="0030490E" w:rsidRPr="00026F75">
        <w:rPr>
          <w:rFonts w:ascii="Times New Roman" w:hAnsi="Times New Roman" w:cs="Times New Roman"/>
          <w:sz w:val="24"/>
          <w:szCs w:val="24"/>
        </w:rPr>
        <w:t xml:space="preserve">token is created which is used to access </w:t>
      </w:r>
      <w:r w:rsidR="00C35FDF" w:rsidRPr="00026F75">
        <w:rPr>
          <w:rFonts w:ascii="Times New Roman" w:hAnsi="Times New Roman" w:cs="Times New Roman"/>
          <w:sz w:val="24"/>
          <w:szCs w:val="24"/>
        </w:rPr>
        <w:t xml:space="preserve">all the application feature </w:t>
      </w:r>
      <w:r w:rsidR="0056309B" w:rsidRPr="00026F75">
        <w:rPr>
          <w:rFonts w:ascii="Times New Roman" w:hAnsi="Times New Roman" w:cs="Times New Roman"/>
          <w:sz w:val="24"/>
          <w:szCs w:val="24"/>
        </w:rPr>
        <w:t xml:space="preserve">and home </w:t>
      </w:r>
      <w:r w:rsidR="00B051D4" w:rsidRPr="00026F75">
        <w:rPr>
          <w:rFonts w:ascii="Times New Roman" w:hAnsi="Times New Roman" w:cs="Times New Roman"/>
          <w:sz w:val="24"/>
          <w:szCs w:val="24"/>
        </w:rPr>
        <w:t>page of post is displayed</w:t>
      </w:r>
      <w:r w:rsidRPr="00026F75">
        <w:rPr>
          <w:rFonts w:ascii="Times New Roman" w:hAnsi="Times New Roman" w:cs="Times New Roman"/>
          <w:sz w:val="24"/>
          <w:szCs w:val="24"/>
        </w:rPr>
        <w:t>.</w:t>
      </w:r>
    </w:p>
    <w:p w14:paraId="6F6EC27C" w14:textId="4F59277C" w:rsidR="00396B42" w:rsidRPr="00026F75" w:rsidRDefault="00396B42" w:rsidP="00396B4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An error message is </w:t>
      </w:r>
      <w:r w:rsidR="00B051D4" w:rsidRPr="00026F75">
        <w:rPr>
          <w:rFonts w:ascii="Times New Roman" w:hAnsi="Times New Roman" w:cs="Times New Roman"/>
          <w:sz w:val="24"/>
          <w:szCs w:val="24"/>
        </w:rPr>
        <w:t xml:space="preserve">displayed </w:t>
      </w:r>
      <w:r w:rsidR="00CE4C98" w:rsidRPr="00026F75">
        <w:rPr>
          <w:rFonts w:ascii="Times New Roman" w:hAnsi="Times New Roman" w:cs="Times New Roman"/>
          <w:sz w:val="24"/>
          <w:szCs w:val="24"/>
        </w:rPr>
        <w:t>if user/sysadmin credentials are wrong</w:t>
      </w:r>
      <w:r w:rsidRPr="00026F75">
        <w:rPr>
          <w:rFonts w:ascii="Times New Roman" w:hAnsi="Times New Roman" w:cs="Times New Roman"/>
          <w:sz w:val="24"/>
          <w:szCs w:val="24"/>
        </w:rPr>
        <w:t>.</w:t>
      </w:r>
    </w:p>
    <w:p w14:paraId="0DB8994C" w14:textId="77777777" w:rsidR="00396B42" w:rsidRPr="00026F75" w:rsidRDefault="00396B42" w:rsidP="007C7149">
      <w:pPr>
        <w:pStyle w:val="ListParagraph"/>
        <w:rPr>
          <w:rFonts w:ascii="Times New Roman" w:hAnsi="Times New Roman" w:cs="Times New Roman"/>
          <w:sz w:val="24"/>
          <w:szCs w:val="24"/>
        </w:rPr>
      </w:pPr>
    </w:p>
    <w:p w14:paraId="0C19B844" w14:textId="32B01286" w:rsidR="00CE4C98" w:rsidRPr="00026F75" w:rsidRDefault="00757502" w:rsidP="00CE4C98">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Logout</w:t>
      </w:r>
    </w:p>
    <w:p w14:paraId="51BEBA4E" w14:textId="23DF451C" w:rsidR="00CE4C98" w:rsidRPr="00026F75" w:rsidRDefault="00CE4C98" w:rsidP="00CE4C98">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610EC7" w:rsidRPr="00026F75">
        <w:rPr>
          <w:rFonts w:ascii="Times New Roman" w:hAnsi="Times New Roman" w:cs="Times New Roman"/>
          <w:sz w:val="24"/>
          <w:szCs w:val="24"/>
        </w:rPr>
        <w:t>user</w:t>
      </w:r>
      <w:r w:rsidR="00F94658" w:rsidRPr="00026F75">
        <w:rPr>
          <w:rFonts w:ascii="Times New Roman" w:hAnsi="Times New Roman" w:cs="Times New Roman"/>
          <w:sz w:val="24"/>
          <w:szCs w:val="24"/>
        </w:rPr>
        <w:t>/sysadmin will be able to logout from the system.</w:t>
      </w:r>
    </w:p>
    <w:p w14:paraId="1CFE259E" w14:textId="2F55D769" w:rsidR="00CE4C98" w:rsidRPr="00026F75" w:rsidRDefault="00CE4C98" w:rsidP="00CE4C98">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The user</w:t>
      </w:r>
      <w:r w:rsidR="00F80F10" w:rsidRPr="00026F75">
        <w:rPr>
          <w:rFonts w:ascii="Times New Roman" w:hAnsi="Times New Roman" w:cs="Times New Roman"/>
          <w:sz w:val="24"/>
          <w:szCs w:val="24"/>
        </w:rPr>
        <w:t>/sysadmin</w:t>
      </w:r>
      <w:r w:rsidRPr="00026F75">
        <w:rPr>
          <w:rFonts w:ascii="Times New Roman" w:hAnsi="Times New Roman" w:cs="Times New Roman"/>
          <w:sz w:val="24"/>
          <w:szCs w:val="24"/>
        </w:rPr>
        <w:t xml:space="preserve"> </w:t>
      </w:r>
      <w:r w:rsidR="00F80F10" w:rsidRPr="00026F75">
        <w:rPr>
          <w:rFonts w:ascii="Times New Roman" w:hAnsi="Times New Roman" w:cs="Times New Roman"/>
          <w:sz w:val="24"/>
          <w:szCs w:val="24"/>
        </w:rPr>
        <w:t>logout from the system</w:t>
      </w:r>
      <w:r w:rsidRPr="00026F75">
        <w:rPr>
          <w:rFonts w:ascii="Times New Roman" w:hAnsi="Times New Roman" w:cs="Times New Roman"/>
          <w:sz w:val="24"/>
          <w:szCs w:val="24"/>
        </w:rPr>
        <w:t>.</w:t>
      </w:r>
    </w:p>
    <w:p w14:paraId="5CF5EBB9" w14:textId="58166E67" w:rsidR="00CE4C98" w:rsidRPr="00026F75" w:rsidRDefault="00CE4C98" w:rsidP="00CE4C98">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847975" w:rsidRPr="00026F75">
        <w:rPr>
          <w:rFonts w:ascii="Times New Roman" w:hAnsi="Times New Roman" w:cs="Times New Roman"/>
          <w:sz w:val="24"/>
          <w:szCs w:val="24"/>
        </w:rPr>
        <w:t>user</w:t>
      </w:r>
      <w:r w:rsidR="003635F7" w:rsidRPr="00026F75">
        <w:rPr>
          <w:rFonts w:ascii="Times New Roman" w:hAnsi="Times New Roman" w:cs="Times New Roman"/>
          <w:sz w:val="24"/>
          <w:szCs w:val="24"/>
        </w:rPr>
        <w:t xml:space="preserve"> /sysadmin</w:t>
      </w:r>
    </w:p>
    <w:p w14:paraId="6161036D" w14:textId="75EDCAC9" w:rsidR="00CE4C98" w:rsidRPr="00026F75" w:rsidRDefault="00CE4C98" w:rsidP="00CE4C98">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w:t>
      </w:r>
      <w:r w:rsidR="00C9291A" w:rsidRPr="00026F75">
        <w:rPr>
          <w:rFonts w:ascii="Times New Roman" w:hAnsi="Times New Roman" w:cs="Times New Roman"/>
          <w:sz w:val="24"/>
          <w:szCs w:val="24"/>
        </w:rPr>
        <w:t xml:space="preserve">User must be </w:t>
      </w:r>
      <w:r w:rsidR="005B31AD" w:rsidRPr="00026F75">
        <w:rPr>
          <w:rFonts w:ascii="Times New Roman" w:hAnsi="Times New Roman" w:cs="Times New Roman"/>
          <w:sz w:val="24"/>
          <w:szCs w:val="24"/>
        </w:rPr>
        <w:t>logged</w:t>
      </w:r>
      <w:r w:rsidR="00C87BF3" w:rsidRPr="00026F75">
        <w:rPr>
          <w:rFonts w:ascii="Times New Roman" w:hAnsi="Times New Roman" w:cs="Times New Roman"/>
          <w:sz w:val="24"/>
          <w:szCs w:val="24"/>
        </w:rPr>
        <w:t xml:space="preserve"> </w:t>
      </w:r>
      <w:r w:rsidR="005B31AD" w:rsidRPr="00026F75">
        <w:rPr>
          <w:rFonts w:ascii="Times New Roman" w:hAnsi="Times New Roman" w:cs="Times New Roman"/>
          <w:sz w:val="24"/>
          <w:szCs w:val="24"/>
        </w:rPr>
        <w:t>In</w:t>
      </w:r>
      <w:r w:rsidRPr="00026F75">
        <w:rPr>
          <w:rFonts w:ascii="Times New Roman" w:hAnsi="Times New Roman" w:cs="Times New Roman"/>
          <w:sz w:val="24"/>
          <w:szCs w:val="24"/>
        </w:rPr>
        <w:t>.</w:t>
      </w:r>
    </w:p>
    <w:p w14:paraId="61CD6A07" w14:textId="4CBC7BFF" w:rsidR="00CE4C98" w:rsidRPr="00026F75" w:rsidRDefault="00CE4C98" w:rsidP="00CE4C98">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5B31AD" w:rsidRPr="00026F75">
        <w:rPr>
          <w:rFonts w:ascii="Times New Roman" w:hAnsi="Times New Roman" w:cs="Times New Roman"/>
          <w:sz w:val="24"/>
          <w:szCs w:val="24"/>
        </w:rPr>
        <w:t xml:space="preserve">User </w:t>
      </w:r>
      <w:r w:rsidR="00C87BF3" w:rsidRPr="00026F75">
        <w:rPr>
          <w:rFonts w:ascii="Times New Roman" w:hAnsi="Times New Roman" w:cs="Times New Roman"/>
          <w:sz w:val="24"/>
          <w:szCs w:val="24"/>
        </w:rPr>
        <w:t>is logged out and redirected to login screen</w:t>
      </w:r>
      <w:r w:rsidRPr="00026F75">
        <w:rPr>
          <w:rFonts w:ascii="Times New Roman" w:hAnsi="Times New Roman" w:cs="Times New Roman"/>
          <w:sz w:val="24"/>
          <w:szCs w:val="24"/>
        </w:rPr>
        <w:t>.</w:t>
      </w:r>
    </w:p>
    <w:p w14:paraId="580327C6" w14:textId="2B952FA1" w:rsidR="00CE4C98" w:rsidRPr="00026F75" w:rsidRDefault="00CE4C98" w:rsidP="0075750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757502" w:rsidRPr="00026F75">
        <w:rPr>
          <w:rFonts w:ascii="Times New Roman" w:hAnsi="Times New Roman" w:cs="Times New Roman"/>
          <w:sz w:val="24"/>
          <w:szCs w:val="24"/>
        </w:rPr>
        <w:t>server out of reach.</w:t>
      </w:r>
    </w:p>
    <w:p w14:paraId="2BF77368" w14:textId="77777777" w:rsidR="00757502" w:rsidRPr="00026F75" w:rsidRDefault="00757502" w:rsidP="00757502">
      <w:pPr>
        <w:pStyle w:val="ListParagraph"/>
        <w:rPr>
          <w:rFonts w:ascii="Times New Roman" w:hAnsi="Times New Roman" w:cs="Times New Roman"/>
          <w:sz w:val="24"/>
          <w:szCs w:val="24"/>
        </w:rPr>
      </w:pPr>
    </w:p>
    <w:p w14:paraId="49E9322D" w14:textId="59D888B9" w:rsidR="00757502" w:rsidRPr="00026F75" w:rsidRDefault="00757502" w:rsidP="00757502">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Create Report</w:t>
      </w:r>
    </w:p>
    <w:p w14:paraId="1236C09E" w14:textId="020E1D7D" w:rsidR="00757502" w:rsidRPr="00026F75" w:rsidRDefault="00757502" w:rsidP="0075750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user</w:t>
      </w:r>
      <w:r w:rsidR="00DE1346" w:rsidRPr="00026F75">
        <w:rPr>
          <w:rFonts w:ascii="Times New Roman" w:hAnsi="Times New Roman" w:cs="Times New Roman"/>
          <w:sz w:val="24"/>
          <w:szCs w:val="24"/>
        </w:rPr>
        <w:t xml:space="preserve"> can report </w:t>
      </w:r>
      <w:r w:rsidR="0061693D" w:rsidRPr="00026F75">
        <w:rPr>
          <w:rFonts w:ascii="Times New Roman" w:hAnsi="Times New Roman" w:cs="Times New Roman"/>
          <w:sz w:val="24"/>
          <w:szCs w:val="24"/>
        </w:rPr>
        <w:t>about inappropriate content or issue.</w:t>
      </w:r>
    </w:p>
    <w:p w14:paraId="59881FD3" w14:textId="4BB6DB0B" w:rsidR="00757502" w:rsidRPr="00026F75" w:rsidRDefault="00757502" w:rsidP="0075750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61693D" w:rsidRPr="00026F75">
        <w:rPr>
          <w:rFonts w:ascii="Times New Roman" w:hAnsi="Times New Roman" w:cs="Times New Roman"/>
          <w:sz w:val="24"/>
          <w:szCs w:val="24"/>
        </w:rPr>
        <w:t>User report about inappropriate content</w:t>
      </w:r>
      <w:r w:rsidR="00EB3653" w:rsidRPr="00026F75">
        <w:rPr>
          <w:rFonts w:ascii="Times New Roman" w:hAnsi="Times New Roman" w:cs="Times New Roman"/>
          <w:sz w:val="24"/>
          <w:szCs w:val="24"/>
        </w:rPr>
        <w:t xml:space="preserve"> or issue.</w:t>
      </w:r>
    </w:p>
    <w:p w14:paraId="5639C4DB" w14:textId="46BE401E" w:rsidR="00757502" w:rsidRPr="00026F75" w:rsidRDefault="00757502" w:rsidP="0075750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EB3653" w:rsidRPr="00026F75">
        <w:rPr>
          <w:rFonts w:ascii="Times New Roman" w:hAnsi="Times New Roman" w:cs="Times New Roman"/>
          <w:sz w:val="24"/>
          <w:szCs w:val="24"/>
        </w:rPr>
        <w:t>User.</w:t>
      </w:r>
    </w:p>
    <w:p w14:paraId="0141F249" w14:textId="1EA80948" w:rsidR="00757502" w:rsidRPr="00026F75" w:rsidRDefault="00757502" w:rsidP="0075750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logged In</w:t>
      </w:r>
      <w:r w:rsidR="00EB3653" w:rsidRPr="00026F75">
        <w:rPr>
          <w:rFonts w:ascii="Times New Roman" w:hAnsi="Times New Roman" w:cs="Times New Roman"/>
          <w:sz w:val="24"/>
          <w:szCs w:val="24"/>
        </w:rPr>
        <w:t xml:space="preserve"> </w:t>
      </w:r>
      <w:r w:rsidR="00522A23" w:rsidRPr="00026F75">
        <w:rPr>
          <w:rFonts w:ascii="Times New Roman" w:hAnsi="Times New Roman" w:cs="Times New Roman"/>
          <w:sz w:val="24"/>
          <w:szCs w:val="24"/>
        </w:rPr>
        <w:t>and user must have some issue</w:t>
      </w:r>
      <w:r w:rsidRPr="00026F75">
        <w:rPr>
          <w:rFonts w:ascii="Times New Roman" w:hAnsi="Times New Roman" w:cs="Times New Roman"/>
          <w:sz w:val="24"/>
          <w:szCs w:val="24"/>
        </w:rPr>
        <w:t>.</w:t>
      </w:r>
    </w:p>
    <w:p w14:paraId="59F87D23" w14:textId="2EF1C091" w:rsidR="00757502" w:rsidRPr="00026F75" w:rsidRDefault="00757502" w:rsidP="0075750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5A21F7" w:rsidRPr="00026F75">
        <w:rPr>
          <w:rFonts w:ascii="Times New Roman" w:hAnsi="Times New Roman" w:cs="Times New Roman"/>
          <w:sz w:val="24"/>
          <w:szCs w:val="24"/>
        </w:rPr>
        <w:t>The user</w:t>
      </w:r>
      <w:r w:rsidR="007D3D02" w:rsidRPr="00026F75">
        <w:rPr>
          <w:rFonts w:ascii="Times New Roman" w:hAnsi="Times New Roman" w:cs="Times New Roman"/>
          <w:sz w:val="24"/>
          <w:szCs w:val="24"/>
        </w:rPr>
        <w:t xml:space="preserve">s </w:t>
      </w:r>
      <w:r w:rsidR="005A21F7" w:rsidRPr="00026F75">
        <w:rPr>
          <w:rFonts w:ascii="Times New Roman" w:hAnsi="Times New Roman" w:cs="Times New Roman"/>
          <w:sz w:val="24"/>
          <w:szCs w:val="24"/>
        </w:rPr>
        <w:t xml:space="preserve">issue </w:t>
      </w:r>
      <w:r w:rsidR="007D3D02" w:rsidRPr="00026F75">
        <w:rPr>
          <w:rFonts w:ascii="Times New Roman" w:hAnsi="Times New Roman" w:cs="Times New Roman"/>
          <w:sz w:val="24"/>
          <w:szCs w:val="24"/>
        </w:rPr>
        <w:t xml:space="preserve">solved by the admin and </w:t>
      </w:r>
      <w:r w:rsidR="00720FC4" w:rsidRPr="00026F75">
        <w:rPr>
          <w:rFonts w:ascii="Times New Roman" w:hAnsi="Times New Roman" w:cs="Times New Roman"/>
          <w:sz w:val="24"/>
          <w:szCs w:val="24"/>
        </w:rPr>
        <w:t>got the status</w:t>
      </w:r>
      <w:r w:rsidRPr="00026F75">
        <w:rPr>
          <w:rFonts w:ascii="Times New Roman" w:hAnsi="Times New Roman" w:cs="Times New Roman"/>
          <w:sz w:val="24"/>
          <w:szCs w:val="24"/>
        </w:rPr>
        <w:t>.</w:t>
      </w:r>
    </w:p>
    <w:p w14:paraId="2CE57E69" w14:textId="099BB0EB" w:rsidR="00757502" w:rsidRPr="00026F75" w:rsidRDefault="00757502" w:rsidP="0075750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720FC4" w:rsidRPr="00026F75">
        <w:rPr>
          <w:rFonts w:ascii="Times New Roman" w:hAnsi="Times New Roman" w:cs="Times New Roman"/>
          <w:sz w:val="24"/>
          <w:szCs w:val="24"/>
        </w:rPr>
        <w:t xml:space="preserve">If any </w:t>
      </w:r>
      <w:r w:rsidR="00F60F6F" w:rsidRPr="00026F75">
        <w:rPr>
          <w:rFonts w:ascii="Times New Roman" w:hAnsi="Times New Roman" w:cs="Times New Roman"/>
          <w:sz w:val="24"/>
          <w:szCs w:val="24"/>
        </w:rPr>
        <w:t>invalid input is entered or error message is shown</w:t>
      </w:r>
      <w:r w:rsidRPr="00026F75">
        <w:rPr>
          <w:rFonts w:ascii="Times New Roman" w:hAnsi="Times New Roman" w:cs="Times New Roman"/>
          <w:sz w:val="24"/>
          <w:szCs w:val="24"/>
        </w:rPr>
        <w:t>.</w:t>
      </w:r>
    </w:p>
    <w:p w14:paraId="569BBBCD" w14:textId="77777777" w:rsidR="000353BF" w:rsidRPr="00026F75" w:rsidRDefault="000353BF" w:rsidP="00757502">
      <w:pPr>
        <w:pStyle w:val="ListParagraph"/>
        <w:rPr>
          <w:rFonts w:ascii="Times New Roman" w:hAnsi="Times New Roman" w:cs="Times New Roman"/>
          <w:sz w:val="24"/>
          <w:szCs w:val="24"/>
        </w:rPr>
      </w:pPr>
    </w:p>
    <w:p w14:paraId="50A35ED8" w14:textId="180D877E" w:rsidR="000353BF" w:rsidRPr="00026F75" w:rsidRDefault="000353BF" w:rsidP="000353BF">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Create Post/Blog</w:t>
      </w:r>
    </w:p>
    <w:p w14:paraId="267A747D" w14:textId="197D732D" w:rsidR="000353BF" w:rsidRPr="00026F75" w:rsidRDefault="000353BF" w:rsidP="000353B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The user </w:t>
      </w:r>
      <w:r w:rsidR="004B19B6" w:rsidRPr="00026F75">
        <w:rPr>
          <w:rFonts w:ascii="Times New Roman" w:hAnsi="Times New Roman" w:cs="Times New Roman"/>
          <w:sz w:val="24"/>
          <w:szCs w:val="24"/>
        </w:rPr>
        <w:t xml:space="preserve">can add posts/Blogs info such as image </w:t>
      </w:r>
      <w:r w:rsidR="00905CFE" w:rsidRPr="00026F75">
        <w:rPr>
          <w:rFonts w:ascii="Times New Roman" w:hAnsi="Times New Roman" w:cs="Times New Roman"/>
          <w:sz w:val="24"/>
          <w:szCs w:val="24"/>
        </w:rPr>
        <w:t>description created-on</w:t>
      </w:r>
      <w:r w:rsidR="004B19B6" w:rsidRPr="00026F75">
        <w:rPr>
          <w:rFonts w:ascii="Times New Roman" w:hAnsi="Times New Roman" w:cs="Times New Roman"/>
          <w:sz w:val="24"/>
          <w:szCs w:val="24"/>
        </w:rPr>
        <w:t xml:space="preserve"> </w:t>
      </w:r>
      <w:r w:rsidR="00CA4726" w:rsidRPr="00026F75">
        <w:rPr>
          <w:rFonts w:ascii="Times New Roman" w:hAnsi="Times New Roman" w:cs="Times New Roman"/>
          <w:sz w:val="24"/>
          <w:szCs w:val="24"/>
        </w:rPr>
        <w:t>title</w:t>
      </w:r>
      <w:r w:rsidRPr="00026F75">
        <w:rPr>
          <w:rFonts w:ascii="Times New Roman" w:hAnsi="Times New Roman" w:cs="Times New Roman"/>
          <w:sz w:val="24"/>
          <w:szCs w:val="24"/>
        </w:rPr>
        <w:t>.</w:t>
      </w:r>
    </w:p>
    <w:p w14:paraId="42D3A817" w14:textId="2031A994" w:rsidR="000353BF" w:rsidRPr="00026F75" w:rsidRDefault="000353BF" w:rsidP="000353B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CA4726" w:rsidRPr="00026F75">
        <w:rPr>
          <w:rFonts w:ascii="Times New Roman" w:hAnsi="Times New Roman" w:cs="Times New Roman"/>
          <w:sz w:val="24"/>
          <w:szCs w:val="24"/>
        </w:rPr>
        <w:t xml:space="preserve">User </w:t>
      </w:r>
      <w:r w:rsidR="00847975" w:rsidRPr="00026F75">
        <w:rPr>
          <w:rFonts w:ascii="Times New Roman" w:hAnsi="Times New Roman" w:cs="Times New Roman"/>
          <w:sz w:val="24"/>
          <w:szCs w:val="24"/>
        </w:rPr>
        <w:t>can add post/blog.</w:t>
      </w:r>
    </w:p>
    <w:p w14:paraId="4CE45B89" w14:textId="51908C67" w:rsidR="000353BF" w:rsidRPr="00026F75" w:rsidRDefault="000353BF" w:rsidP="000353B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847975" w:rsidRPr="00026F75">
        <w:rPr>
          <w:rFonts w:ascii="Times New Roman" w:hAnsi="Times New Roman" w:cs="Times New Roman"/>
          <w:sz w:val="24"/>
          <w:szCs w:val="24"/>
        </w:rPr>
        <w:t>User</w:t>
      </w:r>
    </w:p>
    <w:p w14:paraId="6F988729" w14:textId="77777777" w:rsidR="000353BF" w:rsidRPr="00026F75" w:rsidRDefault="000353BF" w:rsidP="000353B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logged In.</w:t>
      </w:r>
    </w:p>
    <w:p w14:paraId="49861B6B" w14:textId="187E46EF" w:rsidR="000353BF" w:rsidRPr="00026F75" w:rsidRDefault="000353BF" w:rsidP="000353B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751672" w:rsidRPr="00026F75">
        <w:rPr>
          <w:rFonts w:ascii="Times New Roman" w:hAnsi="Times New Roman" w:cs="Times New Roman"/>
          <w:sz w:val="24"/>
          <w:szCs w:val="24"/>
        </w:rPr>
        <w:t xml:space="preserve">post will be uploaded successfully </w:t>
      </w:r>
      <w:r w:rsidR="000C366C" w:rsidRPr="00026F75">
        <w:rPr>
          <w:rFonts w:ascii="Times New Roman" w:hAnsi="Times New Roman" w:cs="Times New Roman"/>
          <w:sz w:val="24"/>
          <w:szCs w:val="24"/>
        </w:rPr>
        <w:t>and other user</w:t>
      </w:r>
      <w:r w:rsidR="008024A4" w:rsidRPr="00026F75">
        <w:rPr>
          <w:rFonts w:ascii="Times New Roman" w:hAnsi="Times New Roman" w:cs="Times New Roman"/>
          <w:sz w:val="24"/>
          <w:szCs w:val="24"/>
        </w:rPr>
        <w:t>s</w:t>
      </w:r>
      <w:r w:rsidR="000C366C" w:rsidRPr="00026F75">
        <w:rPr>
          <w:rFonts w:ascii="Times New Roman" w:hAnsi="Times New Roman" w:cs="Times New Roman"/>
          <w:sz w:val="24"/>
          <w:szCs w:val="24"/>
        </w:rPr>
        <w:t xml:space="preserve"> is able to see,</w:t>
      </w:r>
      <w:r w:rsidR="008024A4" w:rsidRPr="00026F75">
        <w:rPr>
          <w:rFonts w:ascii="Times New Roman" w:hAnsi="Times New Roman" w:cs="Times New Roman"/>
          <w:sz w:val="24"/>
          <w:szCs w:val="24"/>
        </w:rPr>
        <w:t xml:space="preserve"> </w:t>
      </w:r>
      <w:r w:rsidR="000C366C" w:rsidRPr="00026F75">
        <w:rPr>
          <w:rFonts w:ascii="Times New Roman" w:hAnsi="Times New Roman" w:cs="Times New Roman"/>
          <w:sz w:val="24"/>
          <w:szCs w:val="24"/>
        </w:rPr>
        <w:t>react and comment on it</w:t>
      </w:r>
      <w:r w:rsidRPr="00026F75">
        <w:rPr>
          <w:rFonts w:ascii="Times New Roman" w:hAnsi="Times New Roman" w:cs="Times New Roman"/>
          <w:sz w:val="24"/>
          <w:szCs w:val="24"/>
        </w:rPr>
        <w:t>.</w:t>
      </w:r>
    </w:p>
    <w:p w14:paraId="38D6A486" w14:textId="5A1A17B9" w:rsidR="000353BF" w:rsidRPr="00026F75" w:rsidRDefault="000353BF" w:rsidP="000353B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482C8B" w:rsidRPr="00026F75">
        <w:rPr>
          <w:rFonts w:ascii="Times New Roman" w:hAnsi="Times New Roman" w:cs="Times New Roman"/>
          <w:sz w:val="24"/>
          <w:szCs w:val="24"/>
        </w:rPr>
        <w:t xml:space="preserve">Show error if the description field </w:t>
      </w:r>
      <w:r w:rsidR="00DA5E97" w:rsidRPr="00026F75">
        <w:rPr>
          <w:rFonts w:ascii="Times New Roman" w:hAnsi="Times New Roman" w:cs="Times New Roman"/>
          <w:sz w:val="24"/>
          <w:szCs w:val="24"/>
        </w:rPr>
        <w:t xml:space="preserve">is leaved empty or any invalid input </w:t>
      </w:r>
      <w:r w:rsidR="008024A4" w:rsidRPr="00026F75">
        <w:rPr>
          <w:rFonts w:ascii="Times New Roman" w:hAnsi="Times New Roman" w:cs="Times New Roman"/>
          <w:sz w:val="24"/>
          <w:szCs w:val="24"/>
        </w:rPr>
        <w:t>is entered</w:t>
      </w:r>
      <w:r w:rsidRPr="00026F75">
        <w:rPr>
          <w:rFonts w:ascii="Times New Roman" w:hAnsi="Times New Roman" w:cs="Times New Roman"/>
          <w:sz w:val="24"/>
          <w:szCs w:val="24"/>
        </w:rPr>
        <w:t>.</w:t>
      </w:r>
    </w:p>
    <w:p w14:paraId="70F06018" w14:textId="77777777" w:rsidR="000353BF" w:rsidRPr="00026F75" w:rsidRDefault="000353BF" w:rsidP="00757502">
      <w:pPr>
        <w:pStyle w:val="ListParagraph"/>
        <w:rPr>
          <w:rFonts w:ascii="Times New Roman" w:hAnsi="Times New Roman" w:cs="Times New Roman"/>
          <w:sz w:val="24"/>
          <w:szCs w:val="24"/>
        </w:rPr>
      </w:pPr>
    </w:p>
    <w:p w14:paraId="3F73F0E0" w14:textId="3DBB6186" w:rsidR="008024A4" w:rsidRPr="00026F75" w:rsidRDefault="008024A4" w:rsidP="008024A4">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View Post/Blogs</w:t>
      </w:r>
    </w:p>
    <w:p w14:paraId="5DECA81A" w14:textId="727CE68D" w:rsidR="008024A4" w:rsidRPr="00026F75" w:rsidRDefault="008024A4" w:rsidP="008024A4">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user </w:t>
      </w:r>
      <w:r w:rsidR="0060554E" w:rsidRPr="00026F75">
        <w:rPr>
          <w:rFonts w:ascii="Times New Roman" w:hAnsi="Times New Roman" w:cs="Times New Roman"/>
          <w:sz w:val="24"/>
          <w:szCs w:val="24"/>
        </w:rPr>
        <w:t xml:space="preserve">can able to see </w:t>
      </w:r>
      <w:r w:rsidR="00083D20" w:rsidRPr="00026F75">
        <w:rPr>
          <w:rFonts w:ascii="Times New Roman" w:hAnsi="Times New Roman" w:cs="Times New Roman"/>
          <w:sz w:val="24"/>
          <w:szCs w:val="24"/>
        </w:rPr>
        <w:t>view post/blogs.</w:t>
      </w:r>
    </w:p>
    <w:p w14:paraId="5AF9C868" w14:textId="6E6A4FCE" w:rsidR="008024A4" w:rsidRPr="00026F75" w:rsidRDefault="008024A4" w:rsidP="008024A4">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083D20" w:rsidRPr="00026F75">
        <w:rPr>
          <w:rFonts w:ascii="Times New Roman" w:hAnsi="Times New Roman" w:cs="Times New Roman"/>
          <w:sz w:val="24"/>
          <w:szCs w:val="24"/>
        </w:rPr>
        <w:t>user</w:t>
      </w:r>
      <w:r w:rsidR="00CF5667" w:rsidRPr="00026F75">
        <w:rPr>
          <w:rFonts w:ascii="Times New Roman" w:hAnsi="Times New Roman" w:cs="Times New Roman"/>
          <w:sz w:val="24"/>
          <w:szCs w:val="24"/>
        </w:rPr>
        <w:t xml:space="preserve"> can view post/blogs</w:t>
      </w:r>
      <w:r w:rsidRPr="00026F75">
        <w:rPr>
          <w:rFonts w:ascii="Times New Roman" w:hAnsi="Times New Roman" w:cs="Times New Roman"/>
          <w:sz w:val="24"/>
          <w:szCs w:val="24"/>
        </w:rPr>
        <w:t>.</w:t>
      </w:r>
    </w:p>
    <w:p w14:paraId="3B8A2B41" w14:textId="6FF31021" w:rsidR="008024A4" w:rsidRPr="00026F75" w:rsidRDefault="008024A4" w:rsidP="008024A4">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CF5667" w:rsidRPr="00026F75">
        <w:rPr>
          <w:rFonts w:ascii="Times New Roman" w:hAnsi="Times New Roman" w:cs="Times New Roman"/>
          <w:sz w:val="24"/>
          <w:szCs w:val="24"/>
        </w:rPr>
        <w:t>User</w:t>
      </w:r>
    </w:p>
    <w:p w14:paraId="3EAA1E8D" w14:textId="2D106F54" w:rsidR="008024A4" w:rsidRPr="00026F75" w:rsidRDefault="008024A4" w:rsidP="008024A4">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logged In</w:t>
      </w:r>
      <w:r w:rsidR="00011491" w:rsidRPr="00026F75">
        <w:rPr>
          <w:rFonts w:ascii="Times New Roman" w:hAnsi="Times New Roman" w:cs="Times New Roman"/>
          <w:sz w:val="24"/>
          <w:szCs w:val="24"/>
        </w:rPr>
        <w:t xml:space="preserve"> and system must have some posts.</w:t>
      </w:r>
    </w:p>
    <w:p w14:paraId="1F62DB12" w14:textId="1FB07BAC" w:rsidR="008024A4" w:rsidRPr="00026F75" w:rsidRDefault="008024A4" w:rsidP="008024A4">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User </w:t>
      </w:r>
      <w:r w:rsidR="0004734F" w:rsidRPr="00026F75">
        <w:rPr>
          <w:rFonts w:ascii="Times New Roman" w:hAnsi="Times New Roman" w:cs="Times New Roman"/>
          <w:sz w:val="24"/>
          <w:szCs w:val="24"/>
        </w:rPr>
        <w:t>is able to react and comment on the post.</w:t>
      </w:r>
    </w:p>
    <w:p w14:paraId="2E7AFED5" w14:textId="5130B5A1" w:rsidR="008024A4" w:rsidRPr="00026F75" w:rsidRDefault="008024A4" w:rsidP="008024A4">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04734F" w:rsidRPr="00026F75">
        <w:rPr>
          <w:rFonts w:ascii="Times New Roman" w:hAnsi="Times New Roman" w:cs="Times New Roman"/>
          <w:sz w:val="24"/>
          <w:szCs w:val="24"/>
        </w:rPr>
        <w:t>Show</w:t>
      </w:r>
      <w:r w:rsidR="00205ACD" w:rsidRPr="00026F75">
        <w:rPr>
          <w:rFonts w:ascii="Times New Roman" w:hAnsi="Times New Roman" w:cs="Times New Roman"/>
          <w:sz w:val="24"/>
          <w:szCs w:val="24"/>
        </w:rPr>
        <w:t xml:space="preserve">s message no post if nothing </w:t>
      </w:r>
      <w:r w:rsidR="00F160ED" w:rsidRPr="00026F75">
        <w:rPr>
          <w:rFonts w:ascii="Times New Roman" w:hAnsi="Times New Roman" w:cs="Times New Roman"/>
          <w:sz w:val="24"/>
          <w:szCs w:val="24"/>
        </w:rPr>
        <w:t>is available.</w:t>
      </w:r>
    </w:p>
    <w:p w14:paraId="34D0F3B2" w14:textId="77777777" w:rsidR="00F160ED" w:rsidRPr="00026F75" w:rsidRDefault="00F160ED" w:rsidP="008024A4">
      <w:pPr>
        <w:pStyle w:val="ListParagraph"/>
        <w:rPr>
          <w:rFonts w:ascii="Times New Roman" w:hAnsi="Times New Roman" w:cs="Times New Roman"/>
          <w:sz w:val="24"/>
          <w:szCs w:val="24"/>
        </w:rPr>
      </w:pPr>
    </w:p>
    <w:p w14:paraId="26B6C13E" w14:textId="3B4E2E5F" w:rsidR="00F160ED" w:rsidRPr="00026F75" w:rsidRDefault="00F160ED" w:rsidP="00F160ED">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Search</w:t>
      </w:r>
    </w:p>
    <w:p w14:paraId="4C20203E" w14:textId="042F9F41" w:rsidR="00F160ED" w:rsidRPr="00026F75" w:rsidRDefault="00F160ED" w:rsidP="00F160ED">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The user </w:t>
      </w:r>
      <w:r w:rsidR="00684D4C" w:rsidRPr="00026F75">
        <w:rPr>
          <w:rFonts w:ascii="Times New Roman" w:hAnsi="Times New Roman" w:cs="Times New Roman"/>
          <w:sz w:val="24"/>
          <w:szCs w:val="24"/>
        </w:rPr>
        <w:t xml:space="preserve">can simply type the title of the post </w:t>
      </w:r>
      <w:r w:rsidR="00A25D37" w:rsidRPr="00026F75">
        <w:rPr>
          <w:rFonts w:ascii="Times New Roman" w:hAnsi="Times New Roman" w:cs="Times New Roman"/>
          <w:sz w:val="24"/>
          <w:szCs w:val="24"/>
        </w:rPr>
        <w:t>in the search box and result o</w:t>
      </w:r>
      <w:r w:rsidR="00E20FDF" w:rsidRPr="00026F75">
        <w:rPr>
          <w:rFonts w:ascii="Times New Roman" w:hAnsi="Times New Roman" w:cs="Times New Roman"/>
          <w:sz w:val="24"/>
          <w:szCs w:val="24"/>
        </w:rPr>
        <w:t xml:space="preserve">f post with that </w:t>
      </w:r>
      <w:r w:rsidR="006D7F4A" w:rsidRPr="00026F75">
        <w:rPr>
          <w:rFonts w:ascii="Times New Roman" w:hAnsi="Times New Roman" w:cs="Times New Roman"/>
          <w:sz w:val="24"/>
          <w:szCs w:val="24"/>
        </w:rPr>
        <w:t>title is displayed.</w:t>
      </w:r>
    </w:p>
    <w:p w14:paraId="0781D79F" w14:textId="3938B791" w:rsidR="00F160ED" w:rsidRPr="00026F75" w:rsidRDefault="00F160ED" w:rsidP="00F160ED">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6D7F4A" w:rsidRPr="00026F75">
        <w:rPr>
          <w:rFonts w:ascii="Times New Roman" w:hAnsi="Times New Roman" w:cs="Times New Roman"/>
          <w:sz w:val="24"/>
          <w:szCs w:val="24"/>
        </w:rPr>
        <w:t xml:space="preserve">User search </w:t>
      </w:r>
      <w:r w:rsidR="00CF49B4" w:rsidRPr="00026F75">
        <w:rPr>
          <w:rFonts w:ascii="Times New Roman" w:hAnsi="Times New Roman" w:cs="Times New Roman"/>
          <w:sz w:val="24"/>
          <w:szCs w:val="24"/>
        </w:rPr>
        <w:t>the post and post displayed.</w:t>
      </w:r>
    </w:p>
    <w:p w14:paraId="1B39B439" w14:textId="72D2FF26" w:rsidR="00F160ED" w:rsidRPr="00026F75" w:rsidRDefault="00F160ED" w:rsidP="00F160ED">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CF49B4" w:rsidRPr="00026F75">
        <w:rPr>
          <w:rFonts w:ascii="Times New Roman" w:hAnsi="Times New Roman" w:cs="Times New Roman"/>
          <w:sz w:val="24"/>
          <w:szCs w:val="24"/>
        </w:rPr>
        <w:t>User.</w:t>
      </w:r>
    </w:p>
    <w:p w14:paraId="0FC3B0CC" w14:textId="7D3FB5E3" w:rsidR="00F160ED" w:rsidRPr="00026F75" w:rsidRDefault="00F160ED" w:rsidP="00F160ED">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logged In</w:t>
      </w:r>
      <w:r w:rsidR="00AC3F58" w:rsidRPr="00026F75">
        <w:rPr>
          <w:rFonts w:ascii="Times New Roman" w:hAnsi="Times New Roman" w:cs="Times New Roman"/>
          <w:sz w:val="24"/>
          <w:szCs w:val="24"/>
        </w:rPr>
        <w:t xml:space="preserve"> and have some posts with searched title</w:t>
      </w:r>
      <w:r w:rsidRPr="00026F75">
        <w:rPr>
          <w:rFonts w:ascii="Times New Roman" w:hAnsi="Times New Roman" w:cs="Times New Roman"/>
          <w:sz w:val="24"/>
          <w:szCs w:val="24"/>
        </w:rPr>
        <w:t>.</w:t>
      </w:r>
    </w:p>
    <w:p w14:paraId="61623D87" w14:textId="64C4ECE5" w:rsidR="00F160ED" w:rsidRPr="00026F75" w:rsidRDefault="00F160ED" w:rsidP="00F160ED">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AC3F58" w:rsidRPr="00026F75">
        <w:rPr>
          <w:rFonts w:ascii="Times New Roman" w:hAnsi="Times New Roman" w:cs="Times New Roman"/>
          <w:sz w:val="24"/>
          <w:szCs w:val="24"/>
        </w:rPr>
        <w:t>Display</w:t>
      </w:r>
      <w:r w:rsidR="00623E97" w:rsidRPr="00026F75">
        <w:rPr>
          <w:rFonts w:ascii="Times New Roman" w:hAnsi="Times New Roman" w:cs="Times New Roman"/>
          <w:sz w:val="24"/>
          <w:szCs w:val="24"/>
        </w:rPr>
        <w:t>ing post having searched title</w:t>
      </w:r>
      <w:r w:rsidRPr="00026F75">
        <w:rPr>
          <w:rFonts w:ascii="Times New Roman" w:hAnsi="Times New Roman" w:cs="Times New Roman"/>
          <w:sz w:val="24"/>
          <w:szCs w:val="24"/>
        </w:rPr>
        <w:t>.</w:t>
      </w:r>
    </w:p>
    <w:p w14:paraId="10DF3F75" w14:textId="5EED6464" w:rsidR="00F160ED" w:rsidRPr="00026F75" w:rsidRDefault="00F160ED" w:rsidP="00F160ED">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775D69" w:rsidRPr="00026F75">
        <w:rPr>
          <w:rFonts w:ascii="Times New Roman" w:hAnsi="Times New Roman" w:cs="Times New Roman"/>
          <w:sz w:val="24"/>
          <w:szCs w:val="24"/>
        </w:rPr>
        <w:t xml:space="preserve">Showing error of invalid input </w:t>
      </w:r>
      <w:r w:rsidR="002F4A17" w:rsidRPr="00026F75">
        <w:rPr>
          <w:rFonts w:ascii="Times New Roman" w:hAnsi="Times New Roman" w:cs="Times New Roman"/>
          <w:sz w:val="24"/>
          <w:szCs w:val="24"/>
        </w:rPr>
        <w:t>or no post having searched title.</w:t>
      </w:r>
    </w:p>
    <w:p w14:paraId="5F56F9B7" w14:textId="77777777" w:rsidR="00F160ED" w:rsidRPr="00026F75" w:rsidRDefault="00F160ED" w:rsidP="008024A4">
      <w:pPr>
        <w:pStyle w:val="ListParagraph"/>
        <w:rPr>
          <w:rFonts w:ascii="Times New Roman" w:hAnsi="Times New Roman" w:cs="Times New Roman"/>
          <w:sz w:val="24"/>
          <w:szCs w:val="24"/>
        </w:rPr>
      </w:pPr>
    </w:p>
    <w:p w14:paraId="54313C86" w14:textId="2FF40F58" w:rsidR="002F4A17" w:rsidRPr="00026F75" w:rsidRDefault="002F4A17" w:rsidP="002F4A17">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Follow/Connection</w:t>
      </w:r>
    </w:p>
    <w:p w14:paraId="7FEBC59B" w14:textId="11E1D049" w:rsidR="002F4A17" w:rsidRPr="00026F75" w:rsidRDefault="002F4A17" w:rsidP="002F4A17">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003346" w:rsidRPr="00026F75">
        <w:rPr>
          <w:rFonts w:ascii="Times New Roman" w:hAnsi="Times New Roman" w:cs="Times New Roman"/>
          <w:sz w:val="24"/>
          <w:szCs w:val="24"/>
        </w:rPr>
        <w:t>the user can able to follow the other user so the post and blogs po</w:t>
      </w:r>
      <w:r w:rsidR="00C57D80" w:rsidRPr="00026F75">
        <w:rPr>
          <w:rFonts w:ascii="Times New Roman" w:hAnsi="Times New Roman" w:cs="Times New Roman"/>
          <w:sz w:val="24"/>
          <w:szCs w:val="24"/>
        </w:rPr>
        <w:t>s</w:t>
      </w:r>
      <w:r w:rsidR="00003346" w:rsidRPr="00026F75">
        <w:rPr>
          <w:rFonts w:ascii="Times New Roman" w:hAnsi="Times New Roman" w:cs="Times New Roman"/>
          <w:sz w:val="24"/>
          <w:szCs w:val="24"/>
        </w:rPr>
        <w:t>ted by</w:t>
      </w:r>
      <w:r w:rsidR="00C57D80" w:rsidRPr="00026F75">
        <w:rPr>
          <w:rFonts w:ascii="Times New Roman" w:hAnsi="Times New Roman" w:cs="Times New Roman"/>
          <w:sz w:val="24"/>
          <w:szCs w:val="24"/>
        </w:rPr>
        <w:t xml:space="preserve"> </w:t>
      </w:r>
      <w:r w:rsidR="00003346" w:rsidRPr="00026F75">
        <w:rPr>
          <w:rFonts w:ascii="Times New Roman" w:hAnsi="Times New Roman" w:cs="Times New Roman"/>
          <w:sz w:val="24"/>
          <w:szCs w:val="24"/>
        </w:rPr>
        <w:t xml:space="preserve">that user </w:t>
      </w:r>
      <w:r w:rsidR="00C57D80" w:rsidRPr="00026F75">
        <w:rPr>
          <w:rFonts w:ascii="Times New Roman" w:hAnsi="Times New Roman" w:cs="Times New Roman"/>
          <w:sz w:val="24"/>
          <w:szCs w:val="24"/>
        </w:rPr>
        <w:t>is shown at the home page</w:t>
      </w:r>
    </w:p>
    <w:p w14:paraId="1308BEDA" w14:textId="69C104EA" w:rsidR="002F4A17" w:rsidRPr="00026F75" w:rsidRDefault="002F4A17" w:rsidP="002F4A17">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F71F20" w:rsidRPr="00026F75">
        <w:rPr>
          <w:rFonts w:ascii="Times New Roman" w:hAnsi="Times New Roman" w:cs="Times New Roman"/>
          <w:sz w:val="24"/>
          <w:szCs w:val="24"/>
        </w:rPr>
        <w:t>User can follow other users</w:t>
      </w:r>
    </w:p>
    <w:p w14:paraId="518E6844" w14:textId="7D601ACD" w:rsidR="002F4A17" w:rsidRPr="00026F75" w:rsidRDefault="002F4A17" w:rsidP="002F4A17">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5D7402" w:rsidRPr="00026F75">
        <w:rPr>
          <w:rFonts w:ascii="Times New Roman" w:hAnsi="Times New Roman" w:cs="Times New Roman"/>
          <w:sz w:val="24"/>
          <w:szCs w:val="24"/>
        </w:rPr>
        <w:t>User</w:t>
      </w:r>
    </w:p>
    <w:p w14:paraId="5F42E5F2" w14:textId="7A0EEB47" w:rsidR="002F4A17" w:rsidRPr="00026F75" w:rsidRDefault="002F4A17" w:rsidP="002F4A17">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w:t>
      </w:r>
      <w:r w:rsidR="005D7402" w:rsidRPr="00026F75">
        <w:rPr>
          <w:rFonts w:ascii="Times New Roman" w:hAnsi="Times New Roman" w:cs="Times New Roman"/>
          <w:sz w:val="24"/>
          <w:szCs w:val="24"/>
        </w:rPr>
        <w:t xml:space="preserve">need to logged In and system </w:t>
      </w:r>
      <w:r w:rsidR="00D336D8" w:rsidRPr="00026F75">
        <w:rPr>
          <w:rFonts w:ascii="Times New Roman" w:hAnsi="Times New Roman" w:cs="Times New Roman"/>
          <w:sz w:val="24"/>
          <w:szCs w:val="24"/>
        </w:rPr>
        <w:t>have other users</w:t>
      </w:r>
      <w:r w:rsidR="008173D9" w:rsidRPr="00026F75">
        <w:rPr>
          <w:rFonts w:ascii="Times New Roman" w:hAnsi="Times New Roman" w:cs="Times New Roman"/>
          <w:sz w:val="24"/>
          <w:szCs w:val="24"/>
        </w:rPr>
        <w:t>.</w:t>
      </w:r>
    </w:p>
    <w:p w14:paraId="247C6EAD" w14:textId="3D89B894" w:rsidR="002F4A17" w:rsidRPr="00026F75" w:rsidRDefault="002F4A17" w:rsidP="002F4A17">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8173D9" w:rsidRPr="00026F75">
        <w:rPr>
          <w:rFonts w:ascii="Times New Roman" w:hAnsi="Times New Roman" w:cs="Times New Roman"/>
          <w:sz w:val="24"/>
          <w:szCs w:val="24"/>
        </w:rPr>
        <w:t xml:space="preserve">User is able to see </w:t>
      </w:r>
      <w:r w:rsidR="00682995" w:rsidRPr="00026F75">
        <w:rPr>
          <w:rFonts w:ascii="Times New Roman" w:hAnsi="Times New Roman" w:cs="Times New Roman"/>
          <w:sz w:val="24"/>
          <w:szCs w:val="24"/>
        </w:rPr>
        <w:t>followed user post at home screen.</w:t>
      </w:r>
    </w:p>
    <w:p w14:paraId="54AE9CB1" w14:textId="013AE133" w:rsidR="002F4A17" w:rsidRPr="00026F75" w:rsidRDefault="002F4A17" w:rsidP="002F4A17">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server </w:t>
      </w:r>
      <w:r w:rsidR="00682995" w:rsidRPr="00026F75">
        <w:rPr>
          <w:rFonts w:ascii="Times New Roman" w:hAnsi="Times New Roman" w:cs="Times New Roman"/>
          <w:sz w:val="24"/>
          <w:szCs w:val="24"/>
        </w:rPr>
        <w:t>error.</w:t>
      </w:r>
    </w:p>
    <w:p w14:paraId="43154D57" w14:textId="77777777" w:rsidR="00682995" w:rsidRPr="00026F75" w:rsidRDefault="00682995" w:rsidP="002F4A17">
      <w:pPr>
        <w:pStyle w:val="ListParagraph"/>
        <w:rPr>
          <w:rFonts w:ascii="Times New Roman" w:hAnsi="Times New Roman" w:cs="Times New Roman"/>
          <w:sz w:val="24"/>
          <w:szCs w:val="24"/>
        </w:rPr>
      </w:pPr>
    </w:p>
    <w:p w14:paraId="2A280FDB" w14:textId="2926AE99" w:rsidR="00682995" w:rsidRPr="00026F75" w:rsidRDefault="00682995" w:rsidP="00682995">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Messaging</w:t>
      </w:r>
    </w:p>
    <w:p w14:paraId="5DF509A4" w14:textId="67A2A88B" w:rsidR="00682995" w:rsidRPr="00026F75" w:rsidRDefault="00682995" w:rsidP="00682995">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The user will able to communicate</w:t>
      </w:r>
      <w:r w:rsidR="000037A7" w:rsidRPr="00026F75">
        <w:rPr>
          <w:rFonts w:ascii="Times New Roman" w:hAnsi="Times New Roman" w:cs="Times New Roman"/>
          <w:sz w:val="24"/>
          <w:szCs w:val="24"/>
        </w:rPr>
        <w:t xml:space="preserve"> to each other by sending and </w:t>
      </w:r>
      <w:r w:rsidR="008A2A3F" w:rsidRPr="00026F75">
        <w:rPr>
          <w:rFonts w:ascii="Times New Roman" w:hAnsi="Times New Roman" w:cs="Times New Roman"/>
          <w:sz w:val="24"/>
          <w:szCs w:val="24"/>
        </w:rPr>
        <w:t>receiving message</w:t>
      </w:r>
      <w:r w:rsidRPr="00026F75">
        <w:rPr>
          <w:rFonts w:ascii="Times New Roman" w:hAnsi="Times New Roman" w:cs="Times New Roman"/>
          <w:sz w:val="24"/>
          <w:szCs w:val="24"/>
        </w:rPr>
        <w:t>.</w:t>
      </w:r>
    </w:p>
    <w:p w14:paraId="1C7FC48D" w14:textId="2C71AECD" w:rsidR="00682995" w:rsidRPr="00026F75" w:rsidRDefault="00682995" w:rsidP="00682995">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The user</w:t>
      </w:r>
      <w:r w:rsidR="00F16495" w:rsidRPr="00026F75">
        <w:rPr>
          <w:rFonts w:ascii="Times New Roman" w:hAnsi="Times New Roman" w:cs="Times New Roman"/>
          <w:sz w:val="24"/>
          <w:szCs w:val="24"/>
        </w:rPr>
        <w:t>s can communicate to each other</w:t>
      </w:r>
      <w:r w:rsidRPr="00026F75">
        <w:rPr>
          <w:rFonts w:ascii="Times New Roman" w:hAnsi="Times New Roman" w:cs="Times New Roman"/>
          <w:sz w:val="24"/>
          <w:szCs w:val="24"/>
        </w:rPr>
        <w:t>.</w:t>
      </w:r>
    </w:p>
    <w:p w14:paraId="6CA4253E" w14:textId="36AA4C01" w:rsidR="00682995" w:rsidRPr="00026F75" w:rsidRDefault="00682995" w:rsidP="00682995">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F16495" w:rsidRPr="00026F75">
        <w:rPr>
          <w:rFonts w:ascii="Times New Roman" w:hAnsi="Times New Roman" w:cs="Times New Roman"/>
          <w:sz w:val="24"/>
          <w:szCs w:val="24"/>
        </w:rPr>
        <w:t>User</w:t>
      </w:r>
    </w:p>
    <w:p w14:paraId="7035BB6C" w14:textId="24101F3E" w:rsidR="00682995" w:rsidRPr="00026F75" w:rsidRDefault="00682995" w:rsidP="00682995">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w:t>
      </w:r>
      <w:r w:rsidR="0069503B" w:rsidRPr="00026F75">
        <w:rPr>
          <w:rFonts w:ascii="Times New Roman" w:hAnsi="Times New Roman" w:cs="Times New Roman"/>
          <w:sz w:val="24"/>
          <w:szCs w:val="24"/>
        </w:rPr>
        <w:t xml:space="preserve">ogged In and selected the user to send </w:t>
      </w:r>
      <w:r w:rsidR="00E80E09" w:rsidRPr="00026F75">
        <w:rPr>
          <w:rFonts w:ascii="Times New Roman" w:hAnsi="Times New Roman" w:cs="Times New Roman"/>
          <w:sz w:val="24"/>
          <w:szCs w:val="24"/>
        </w:rPr>
        <w:t>message.</w:t>
      </w:r>
    </w:p>
    <w:p w14:paraId="586420D5" w14:textId="642F3255" w:rsidR="00682995" w:rsidRPr="00026F75" w:rsidRDefault="00682995" w:rsidP="00682995">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6077A2" w:rsidRPr="00026F75">
        <w:rPr>
          <w:rFonts w:ascii="Times New Roman" w:hAnsi="Times New Roman" w:cs="Times New Roman"/>
          <w:sz w:val="24"/>
          <w:szCs w:val="24"/>
        </w:rPr>
        <w:t>Message is sent to the other user</w:t>
      </w:r>
      <w:r w:rsidRPr="00026F75">
        <w:rPr>
          <w:rFonts w:ascii="Times New Roman" w:hAnsi="Times New Roman" w:cs="Times New Roman"/>
          <w:sz w:val="24"/>
          <w:szCs w:val="24"/>
        </w:rPr>
        <w:t>.</w:t>
      </w:r>
    </w:p>
    <w:p w14:paraId="144C7C4D" w14:textId="7DC89F9E" w:rsidR="00682995" w:rsidRPr="00026F75" w:rsidRDefault="00682995" w:rsidP="00682995">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5E779B" w:rsidRPr="00026F75">
        <w:rPr>
          <w:rFonts w:ascii="Times New Roman" w:hAnsi="Times New Roman" w:cs="Times New Roman"/>
          <w:sz w:val="24"/>
          <w:szCs w:val="24"/>
        </w:rPr>
        <w:t xml:space="preserve">If any invalid input is entered </w:t>
      </w:r>
      <w:r w:rsidR="00CC2103" w:rsidRPr="00026F75">
        <w:rPr>
          <w:rFonts w:ascii="Times New Roman" w:hAnsi="Times New Roman" w:cs="Times New Roman"/>
          <w:sz w:val="24"/>
          <w:szCs w:val="24"/>
        </w:rPr>
        <w:t>error message is shown.</w:t>
      </w:r>
    </w:p>
    <w:p w14:paraId="50503B71" w14:textId="77777777" w:rsidR="00CC2103" w:rsidRPr="00026F75" w:rsidRDefault="00CC2103" w:rsidP="00682995">
      <w:pPr>
        <w:pStyle w:val="ListParagraph"/>
        <w:rPr>
          <w:rFonts w:ascii="Times New Roman" w:hAnsi="Times New Roman" w:cs="Times New Roman"/>
          <w:sz w:val="24"/>
          <w:szCs w:val="24"/>
        </w:rPr>
      </w:pPr>
    </w:p>
    <w:p w14:paraId="4E59DC7C" w14:textId="6FB40456" w:rsidR="00CC2103" w:rsidRPr="00026F75" w:rsidRDefault="00CC2103" w:rsidP="00CC2103">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Group Messaging</w:t>
      </w:r>
    </w:p>
    <w:p w14:paraId="686C5783" w14:textId="4D182E10" w:rsidR="00CC2103" w:rsidRPr="00026F75" w:rsidRDefault="00CC2103" w:rsidP="00CC2103">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The user will able to communicate to </w:t>
      </w:r>
      <w:r w:rsidR="00961EA9" w:rsidRPr="00026F75">
        <w:rPr>
          <w:rFonts w:ascii="Times New Roman" w:hAnsi="Times New Roman" w:cs="Times New Roman"/>
          <w:sz w:val="24"/>
          <w:szCs w:val="24"/>
        </w:rPr>
        <w:t>multiple user</w:t>
      </w:r>
      <w:r w:rsidR="00F6009B" w:rsidRPr="00026F75">
        <w:rPr>
          <w:rFonts w:ascii="Times New Roman" w:hAnsi="Times New Roman" w:cs="Times New Roman"/>
          <w:sz w:val="24"/>
          <w:szCs w:val="24"/>
        </w:rPr>
        <w:t>s</w:t>
      </w:r>
      <w:r w:rsidR="00961EA9" w:rsidRPr="00026F75">
        <w:rPr>
          <w:rFonts w:ascii="Times New Roman" w:hAnsi="Times New Roman" w:cs="Times New Roman"/>
          <w:sz w:val="24"/>
          <w:szCs w:val="24"/>
        </w:rPr>
        <w:t xml:space="preserve"> in one time by sending group message</w:t>
      </w:r>
      <w:r w:rsidR="00F6009B" w:rsidRPr="00026F75">
        <w:rPr>
          <w:rFonts w:ascii="Times New Roman" w:hAnsi="Times New Roman" w:cs="Times New Roman"/>
          <w:sz w:val="24"/>
          <w:szCs w:val="24"/>
        </w:rPr>
        <w:t>.</w:t>
      </w:r>
    </w:p>
    <w:p w14:paraId="1F662DF5" w14:textId="633C6B9B" w:rsidR="00CC2103" w:rsidRPr="00026F75" w:rsidRDefault="00CC2103" w:rsidP="00CC2103">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F6009B" w:rsidRPr="00026F75">
        <w:rPr>
          <w:rFonts w:ascii="Times New Roman" w:hAnsi="Times New Roman" w:cs="Times New Roman"/>
          <w:sz w:val="24"/>
          <w:szCs w:val="24"/>
        </w:rPr>
        <w:t>Communicate with a group</w:t>
      </w:r>
      <w:r w:rsidRPr="00026F75">
        <w:rPr>
          <w:rFonts w:ascii="Times New Roman" w:hAnsi="Times New Roman" w:cs="Times New Roman"/>
          <w:sz w:val="24"/>
          <w:szCs w:val="24"/>
        </w:rPr>
        <w:t>.</w:t>
      </w:r>
    </w:p>
    <w:p w14:paraId="2DFDE307" w14:textId="77777777" w:rsidR="00CC2103" w:rsidRPr="00026F75" w:rsidRDefault="00CC2103" w:rsidP="00CC2103">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User</w:t>
      </w:r>
    </w:p>
    <w:p w14:paraId="7FFB40E8" w14:textId="72FB8514" w:rsidR="00CC2103" w:rsidRPr="00026F75" w:rsidRDefault="00CC2103" w:rsidP="00CC2103">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must be logged In and selected the </w:t>
      </w:r>
      <w:r w:rsidR="00F6009B" w:rsidRPr="00026F75">
        <w:rPr>
          <w:rFonts w:ascii="Times New Roman" w:hAnsi="Times New Roman" w:cs="Times New Roman"/>
          <w:sz w:val="24"/>
          <w:szCs w:val="24"/>
        </w:rPr>
        <w:t>group</w:t>
      </w:r>
      <w:r w:rsidRPr="00026F75">
        <w:rPr>
          <w:rFonts w:ascii="Times New Roman" w:hAnsi="Times New Roman" w:cs="Times New Roman"/>
          <w:sz w:val="24"/>
          <w:szCs w:val="24"/>
        </w:rPr>
        <w:t xml:space="preserve"> to send message.</w:t>
      </w:r>
    </w:p>
    <w:p w14:paraId="64F5FB6A" w14:textId="0D0327BD" w:rsidR="00CC2103" w:rsidRPr="00026F75" w:rsidRDefault="00CC2103" w:rsidP="00CC2103">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Message is sent to the other user</w:t>
      </w:r>
      <w:r w:rsidR="00F6009B" w:rsidRPr="00026F75">
        <w:rPr>
          <w:rFonts w:ascii="Times New Roman" w:hAnsi="Times New Roman" w:cs="Times New Roman"/>
          <w:sz w:val="24"/>
          <w:szCs w:val="24"/>
        </w:rPr>
        <w:t xml:space="preserve"> of group</w:t>
      </w:r>
      <w:r w:rsidRPr="00026F75">
        <w:rPr>
          <w:rFonts w:ascii="Times New Roman" w:hAnsi="Times New Roman" w:cs="Times New Roman"/>
          <w:sz w:val="24"/>
          <w:szCs w:val="24"/>
        </w:rPr>
        <w:t>.</w:t>
      </w:r>
    </w:p>
    <w:p w14:paraId="4BBB0A84" w14:textId="77777777" w:rsidR="00CC2103" w:rsidRPr="00026F75" w:rsidRDefault="00CC2103" w:rsidP="00CC2103">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If any invalid input is entered error message is shown.</w:t>
      </w:r>
    </w:p>
    <w:p w14:paraId="68F002D6" w14:textId="77777777" w:rsidR="00F6009B" w:rsidRPr="00026F75" w:rsidRDefault="00F6009B" w:rsidP="00CC2103">
      <w:pPr>
        <w:pStyle w:val="ListParagraph"/>
        <w:rPr>
          <w:rFonts w:ascii="Times New Roman" w:hAnsi="Times New Roman" w:cs="Times New Roman"/>
          <w:sz w:val="24"/>
          <w:szCs w:val="24"/>
        </w:rPr>
      </w:pPr>
    </w:p>
    <w:p w14:paraId="31406F3E" w14:textId="00BC167C" w:rsidR="00F6009B" w:rsidRPr="00026F75" w:rsidRDefault="00F6009B" w:rsidP="00F6009B">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Chat</w:t>
      </w:r>
      <w:r w:rsidR="006761C9" w:rsidRPr="00026F75">
        <w:rPr>
          <w:rFonts w:ascii="Times New Roman" w:hAnsi="Times New Roman" w:cs="Times New Roman"/>
          <w:b/>
          <w:bCs/>
          <w:sz w:val="28"/>
          <w:szCs w:val="28"/>
        </w:rPr>
        <w:t>bot</w:t>
      </w:r>
    </w:p>
    <w:p w14:paraId="0FF87E56" w14:textId="1155C080" w:rsidR="00F6009B" w:rsidRPr="00026F75" w:rsidRDefault="00F6009B" w:rsidP="00F6009B">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The user </w:t>
      </w:r>
      <w:r w:rsidR="006761C9" w:rsidRPr="00026F75">
        <w:rPr>
          <w:rFonts w:ascii="Times New Roman" w:hAnsi="Times New Roman" w:cs="Times New Roman"/>
          <w:sz w:val="24"/>
          <w:szCs w:val="24"/>
        </w:rPr>
        <w:t xml:space="preserve">can send the query to the chatbot </w:t>
      </w:r>
      <w:r w:rsidR="003D136F" w:rsidRPr="00026F75">
        <w:rPr>
          <w:rFonts w:ascii="Times New Roman" w:hAnsi="Times New Roman" w:cs="Times New Roman"/>
          <w:sz w:val="24"/>
          <w:szCs w:val="24"/>
        </w:rPr>
        <w:t>and in return gets the response.</w:t>
      </w:r>
    </w:p>
    <w:p w14:paraId="4B13506E" w14:textId="3011083C" w:rsidR="00F6009B" w:rsidRPr="00026F75" w:rsidRDefault="00F6009B" w:rsidP="00F6009B">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0C4E19" w:rsidRPr="00026F75">
        <w:rPr>
          <w:rFonts w:ascii="Times New Roman" w:hAnsi="Times New Roman" w:cs="Times New Roman"/>
          <w:sz w:val="24"/>
          <w:szCs w:val="24"/>
        </w:rPr>
        <w:t xml:space="preserve">User sends query and gets </w:t>
      </w:r>
      <w:r w:rsidR="00E726C8" w:rsidRPr="00026F75">
        <w:rPr>
          <w:rFonts w:ascii="Times New Roman" w:hAnsi="Times New Roman" w:cs="Times New Roman"/>
          <w:sz w:val="24"/>
          <w:szCs w:val="24"/>
        </w:rPr>
        <w:t>response</w:t>
      </w:r>
      <w:r w:rsidRPr="00026F75">
        <w:rPr>
          <w:rFonts w:ascii="Times New Roman" w:hAnsi="Times New Roman" w:cs="Times New Roman"/>
          <w:sz w:val="24"/>
          <w:szCs w:val="24"/>
        </w:rPr>
        <w:t>.</w:t>
      </w:r>
    </w:p>
    <w:p w14:paraId="3F0165BA" w14:textId="0079E0CD" w:rsidR="00F6009B" w:rsidRPr="00026F75" w:rsidRDefault="00F6009B" w:rsidP="00F6009B">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User</w:t>
      </w:r>
      <w:r w:rsidR="00E726C8" w:rsidRPr="00026F75">
        <w:rPr>
          <w:rFonts w:ascii="Times New Roman" w:hAnsi="Times New Roman" w:cs="Times New Roman"/>
          <w:sz w:val="24"/>
          <w:szCs w:val="24"/>
        </w:rPr>
        <w:t>, chat GPT.</w:t>
      </w:r>
    </w:p>
    <w:p w14:paraId="33A85B46" w14:textId="2A908636" w:rsidR="00F6009B" w:rsidRPr="00026F75" w:rsidRDefault="00F6009B" w:rsidP="00F6009B">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w:t>
      </w:r>
      <w:r w:rsidR="00D3115D" w:rsidRPr="00026F75">
        <w:rPr>
          <w:rFonts w:ascii="Times New Roman" w:hAnsi="Times New Roman" w:cs="Times New Roman"/>
          <w:sz w:val="24"/>
          <w:szCs w:val="24"/>
        </w:rPr>
        <w:t xml:space="preserve">the input field should not be empty and </w:t>
      </w:r>
      <w:r w:rsidR="00301EA3" w:rsidRPr="00026F75">
        <w:rPr>
          <w:rFonts w:ascii="Times New Roman" w:hAnsi="Times New Roman" w:cs="Times New Roman"/>
          <w:sz w:val="24"/>
          <w:szCs w:val="24"/>
        </w:rPr>
        <w:t>user must be logged In.</w:t>
      </w:r>
    </w:p>
    <w:p w14:paraId="5CC269F0" w14:textId="7B351B50" w:rsidR="00F6009B" w:rsidRPr="00026F75" w:rsidRDefault="00F6009B" w:rsidP="00F6009B">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w:t>
      </w:r>
      <w:r w:rsidR="00D334E1" w:rsidRPr="00026F75">
        <w:rPr>
          <w:rFonts w:ascii="Times New Roman" w:hAnsi="Times New Roman" w:cs="Times New Roman"/>
          <w:sz w:val="24"/>
          <w:szCs w:val="24"/>
        </w:rPr>
        <w:t xml:space="preserve"> Response is displayed </w:t>
      </w:r>
      <w:r w:rsidR="009354EA" w:rsidRPr="00026F75">
        <w:rPr>
          <w:rFonts w:ascii="Times New Roman" w:hAnsi="Times New Roman" w:cs="Times New Roman"/>
          <w:sz w:val="24"/>
          <w:szCs w:val="24"/>
        </w:rPr>
        <w:t>based on query</w:t>
      </w:r>
      <w:r w:rsidRPr="00026F75">
        <w:rPr>
          <w:rFonts w:ascii="Times New Roman" w:hAnsi="Times New Roman" w:cs="Times New Roman"/>
          <w:sz w:val="24"/>
          <w:szCs w:val="24"/>
        </w:rPr>
        <w:t>.</w:t>
      </w:r>
    </w:p>
    <w:p w14:paraId="29671067" w14:textId="77777777" w:rsidR="00F6009B" w:rsidRPr="00026F75" w:rsidRDefault="00F6009B" w:rsidP="00F6009B">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If any invalid input is entered error message is shown.</w:t>
      </w:r>
    </w:p>
    <w:p w14:paraId="3AF70325" w14:textId="77777777" w:rsidR="00F6009B" w:rsidRPr="00026F75" w:rsidRDefault="00F6009B" w:rsidP="00CC2103">
      <w:pPr>
        <w:pStyle w:val="ListParagraph"/>
        <w:rPr>
          <w:rFonts w:ascii="Times New Roman" w:hAnsi="Times New Roman" w:cs="Times New Roman"/>
          <w:sz w:val="24"/>
          <w:szCs w:val="24"/>
        </w:rPr>
      </w:pPr>
    </w:p>
    <w:p w14:paraId="0B075055" w14:textId="77777777" w:rsidR="00C74F12" w:rsidRPr="00026F75" w:rsidRDefault="00C74F12" w:rsidP="00CC2103">
      <w:pPr>
        <w:pStyle w:val="ListParagraph"/>
        <w:rPr>
          <w:rFonts w:ascii="Times New Roman" w:hAnsi="Times New Roman" w:cs="Times New Roman"/>
          <w:sz w:val="24"/>
          <w:szCs w:val="24"/>
        </w:rPr>
      </w:pPr>
    </w:p>
    <w:p w14:paraId="0A7E5E14" w14:textId="313F6C06" w:rsidR="00C74F12" w:rsidRPr="00026F75" w:rsidRDefault="00BC2FA8" w:rsidP="00C74F12">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 xml:space="preserve">Anonymous </w:t>
      </w:r>
      <w:r w:rsidR="00C74F12" w:rsidRPr="00026F75">
        <w:rPr>
          <w:rFonts w:ascii="Times New Roman" w:hAnsi="Times New Roman" w:cs="Times New Roman"/>
          <w:b/>
          <w:bCs/>
          <w:sz w:val="28"/>
          <w:szCs w:val="28"/>
        </w:rPr>
        <w:t>Messaging</w:t>
      </w:r>
    </w:p>
    <w:p w14:paraId="2CEBDF30" w14:textId="66731638" w:rsidR="00C74F12" w:rsidRPr="00026F75" w:rsidRDefault="00C74F12" w:rsidP="00C74F1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BC2FA8" w:rsidRPr="00026F75">
        <w:rPr>
          <w:rFonts w:ascii="Times New Roman" w:hAnsi="Times New Roman" w:cs="Times New Roman"/>
          <w:sz w:val="24"/>
          <w:szCs w:val="24"/>
        </w:rPr>
        <w:t>User</w:t>
      </w:r>
      <w:r w:rsidR="00C91ABD" w:rsidRPr="00026F75">
        <w:rPr>
          <w:rFonts w:ascii="Times New Roman" w:hAnsi="Times New Roman" w:cs="Times New Roman"/>
          <w:sz w:val="24"/>
          <w:szCs w:val="24"/>
        </w:rPr>
        <w:t>s</w:t>
      </w:r>
      <w:r w:rsidR="00BC2FA8" w:rsidRPr="00026F75">
        <w:rPr>
          <w:rFonts w:ascii="Times New Roman" w:hAnsi="Times New Roman" w:cs="Times New Roman"/>
          <w:sz w:val="24"/>
          <w:szCs w:val="24"/>
        </w:rPr>
        <w:t xml:space="preserve"> can send message anonymously </w:t>
      </w:r>
      <w:r w:rsidR="00C91ABD" w:rsidRPr="00026F75">
        <w:rPr>
          <w:rFonts w:ascii="Times New Roman" w:hAnsi="Times New Roman" w:cs="Times New Roman"/>
          <w:sz w:val="24"/>
          <w:szCs w:val="24"/>
        </w:rPr>
        <w:t>and view other</w:t>
      </w:r>
      <w:r w:rsidR="00FC0B8C" w:rsidRPr="00026F75">
        <w:rPr>
          <w:rFonts w:ascii="Times New Roman" w:hAnsi="Times New Roman" w:cs="Times New Roman"/>
          <w:sz w:val="24"/>
          <w:szCs w:val="24"/>
        </w:rPr>
        <w:t>s</w:t>
      </w:r>
      <w:r w:rsidR="00C91ABD" w:rsidRPr="00026F75">
        <w:rPr>
          <w:rFonts w:ascii="Times New Roman" w:hAnsi="Times New Roman" w:cs="Times New Roman"/>
          <w:sz w:val="24"/>
          <w:szCs w:val="24"/>
        </w:rPr>
        <w:t xml:space="preserve"> anonymous message.</w:t>
      </w:r>
    </w:p>
    <w:p w14:paraId="6FDDF792" w14:textId="73F6FB94" w:rsidR="00C74F12" w:rsidRPr="00026F75" w:rsidRDefault="00C74F12" w:rsidP="00C74F1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C91ABD" w:rsidRPr="00026F75">
        <w:rPr>
          <w:rFonts w:ascii="Times New Roman" w:hAnsi="Times New Roman" w:cs="Times New Roman"/>
          <w:sz w:val="24"/>
          <w:szCs w:val="24"/>
        </w:rPr>
        <w:t>Anonymous communication.</w:t>
      </w:r>
    </w:p>
    <w:p w14:paraId="316F92A7" w14:textId="77777777" w:rsidR="00C74F12" w:rsidRPr="00026F75" w:rsidRDefault="00C74F12" w:rsidP="00C74F1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User</w:t>
      </w:r>
    </w:p>
    <w:p w14:paraId="2059D8D4" w14:textId="6CDB6EC0" w:rsidR="00C74F12" w:rsidRPr="00026F75" w:rsidRDefault="00C74F12" w:rsidP="00C74F1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must be logged </w:t>
      </w:r>
      <w:r w:rsidR="00FC0B8C" w:rsidRPr="00026F75">
        <w:rPr>
          <w:rFonts w:ascii="Times New Roman" w:hAnsi="Times New Roman" w:cs="Times New Roman"/>
          <w:sz w:val="24"/>
          <w:szCs w:val="24"/>
        </w:rPr>
        <w:t>i</w:t>
      </w:r>
      <w:r w:rsidRPr="00026F75">
        <w:rPr>
          <w:rFonts w:ascii="Times New Roman" w:hAnsi="Times New Roman" w:cs="Times New Roman"/>
          <w:sz w:val="24"/>
          <w:szCs w:val="24"/>
        </w:rPr>
        <w:t xml:space="preserve">n </w:t>
      </w:r>
      <w:r w:rsidR="00053539" w:rsidRPr="00026F75">
        <w:rPr>
          <w:rFonts w:ascii="Times New Roman" w:hAnsi="Times New Roman" w:cs="Times New Roman"/>
          <w:sz w:val="24"/>
          <w:szCs w:val="24"/>
        </w:rPr>
        <w:t xml:space="preserve">so that they have </w:t>
      </w:r>
      <w:r w:rsidR="00FC6903" w:rsidRPr="00026F75">
        <w:rPr>
          <w:rFonts w:ascii="Times New Roman" w:hAnsi="Times New Roman" w:cs="Times New Roman"/>
          <w:sz w:val="24"/>
          <w:szCs w:val="24"/>
        </w:rPr>
        <w:t>an anonymous id and selected the anonymous foru</w:t>
      </w:r>
      <w:r w:rsidR="00376603" w:rsidRPr="00026F75">
        <w:rPr>
          <w:rFonts w:ascii="Times New Roman" w:hAnsi="Times New Roman" w:cs="Times New Roman"/>
          <w:sz w:val="24"/>
          <w:szCs w:val="24"/>
        </w:rPr>
        <w:t>m</w:t>
      </w:r>
      <w:r w:rsidRPr="00026F75">
        <w:rPr>
          <w:rFonts w:ascii="Times New Roman" w:hAnsi="Times New Roman" w:cs="Times New Roman"/>
          <w:sz w:val="24"/>
          <w:szCs w:val="24"/>
        </w:rPr>
        <w:t>.</w:t>
      </w:r>
    </w:p>
    <w:p w14:paraId="31DFED6C" w14:textId="6FA2EB8D" w:rsidR="00C74F12" w:rsidRPr="00026F75" w:rsidRDefault="00C74F12" w:rsidP="00C74F1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Message is sent.</w:t>
      </w:r>
    </w:p>
    <w:p w14:paraId="76A408BF" w14:textId="77777777" w:rsidR="00C74F12" w:rsidRPr="00026F75" w:rsidRDefault="00C74F12" w:rsidP="00C74F12">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If any invalid input is entered error message is shown.</w:t>
      </w:r>
    </w:p>
    <w:p w14:paraId="47E2F200" w14:textId="77777777" w:rsidR="002F11FF" w:rsidRPr="00026F75" w:rsidRDefault="002F11FF" w:rsidP="00C74F12">
      <w:pPr>
        <w:pStyle w:val="ListParagraph"/>
        <w:rPr>
          <w:rFonts w:ascii="Times New Roman" w:hAnsi="Times New Roman" w:cs="Times New Roman"/>
          <w:sz w:val="24"/>
          <w:szCs w:val="24"/>
        </w:rPr>
      </w:pPr>
    </w:p>
    <w:p w14:paraId="3F5B2C3F" w14:textId="00C3472E" w:rsidR="002F11FF" w:rsidRPr="00026F75" w:rsidRDefault="002F11FF" w:rsidP="002F11FF">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Manage info</w:t>
      </w:r>
    </w:p>
    <w:p w14:paraId="27BD5497" w14:textId="017120B7" w:rsidR="002F11FF" w:rsidRPr="00026F75" w:rsidRDefault="002F11FF" w:rsidP="002F11F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User/sysadmin </w:t>
      </w:r>
      <w:r w:rsidR="00F16339" w:rsidRPr="00026F75">
        <w:rPr>
          <w:rFonts w:ascii="Times New Roman" w:hAnsi="Times New Roman" w:cs="Times New Roman"/>
          <w:sz w:val="24"/>
          <w:szCs w:val="24"/>
        </w:rPr>
        <w:t xml:space="preserve">can change the info and status </w:t>
      </w:r>
      <w:r w:rsidR="00B951B3" w:rsidRPr="00026F75">
        <w:rPr>
          <w:rFonts w:ascii="Times New Roman" w:hAnsi="Times New Roman" w:cs="Times New Roman"/>
          <w:sz w:val="24"/>
          <w:szCs w:val="24"/>
        </w:rPr>
        <w:t>of account.</w:t>
      </w:r>
    </w:p>
    <w:p w14:paraId="2562E752" w14:textId="4E6CE4A2" w:rsidR="002F11FF" w:rsidRPr="00026F75" w:rsidRDefault="002F11FF" w:rsidP="002F11F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B951B3" w:rsidRPr="00026F75">
        <w:rPr>
          <w:rFonts w:ascii="Times New Roman" w:hAnsi="Times New Roman" w:cs="Times New Roman"/>
          <w:sz w:val="24"/>
          <w:szCs w:val="24"/>
        </w:rPr>
        <w:t>Used to modify the info</w:t>
      </w:r>
      <w:r w:rsidRPr="00026F75">
        <w:rPr>
          <w:rFonts w:ascii="Times New Roman" w:hAnsi="Times New Roman" w:cs="Times New Roman"/>
          <w:sz w:val="24"/>
          <w:szCs w:val="24"/>
        </w:rPr>
        <w:t>.</w:t>
      </w:r>
    </w:p>
    <w:p w14:paraId="5E50ECAF" w14:textId="027BD32C" w:rsidR="002F11FF" w:rsidRPr="00026F75" w:rsidRDefault="002F11FF" w:rsidP="002F11F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User</w:t>
      </w:r>
      <w:r w:rsidR="00C00070" w:rsidRPr="00026F75">
        <w:rPr>
          <w:rFonts w:ascii="Times New Roman" w:hAnsi="Times New Roman" w:cs="Times New Roman"/>
          <w:sz w:val="24"/>
          <w:szCs w:val="24"/>
        </w:rPr>
        <w:t>, sysadmin.</w:t>
      </w:r>
    </w:p>
    <w:p w14:paraId="6194E2BE" w14:textId="53ABE5C7" w:rsidR="002F11FF" w:rsidRPr="00026F75" w:rsidRDefault="002F11FF" w:rsidP="002F11F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w:t>
      </w:r>
      <w:r w:rsidR="00C00070" w:rsidRPr="00026F75">
        <w:rPr>
          <w:rFonts w:ascii="Times New Roman" w:hAnsi="Times New Roman" w:cs="Times New Roman"/>
          <w:sz w:val="24"/>
          <w:szCs w:val="24"/>
        </w:rPr>
        <w:t xml:space="preserve">have </w:t>
      </w:r>
      <w:r w:rsidR="00510BF6" w:rsidRPr="00026F75">
        <w:rPr>
          <w:rFonts w:ascii="Times New Roman" w:hAnsi="Times New Roman" w:cs="Times New Roman"/>
          <w:sz w:val="24"/>
          <w:szCs w:val="24"/>
        </w:rPr>
        <w:t xml:space="preserve">an active account and logged </w:t>
      </w:r>
      <w:r w:rsidR="009348F4" w:rsidRPr="00026F75">
        <w:rPr>
          <w:rFonts w:ascii="Times New Roman" w:hAnsi="Times New Roman" w:cs="Times New Roman"/>
          <w:sz w:val="24"/>
          <w:szCs w:val="24"/>
        </w:rPr>
        <w:t>in it and for admin receive</w:t>
      </w:r>
      <w:r w:rsidR="00DB5B20" w:rsidRPr="00026F75">
        <w:rPr>
          <w:rFonts w:ascii="Times New Roman" w:hAnsi="Times New Roman" w:cs="Times New Roman"/>
          <w:sz w:val="24"/>
          <w:szCs w:val="24"/>
        </w:rPr>
        <w:t xml:space="preserve">d report about that account and logged in </w:t>
      </w:r>
      <w:r w:rsidR="00B921DB" w:rsidRPr="00026F75">
        <w:rPr>
          <w:rFonts w:ascii="Times New Roman" w:hAnsi="Times New Roman" w:cs="Times New Roman"/>
          <w:sz w:val="24"/>
          <w:szCs w:val="24"/>
        </w:rPr>
        <w:t>as admin</w:t>
      </w:r>
      <w:r w:rsidRPr="00026F75">
        <w:rPr>
          <w:rFonts w:ascii="Times New Roman" w:hAnsi="Times New Roman" w:cs="Times New Roman"/>
          <w:sz w:val="24"/>
          <w:szCs w:val="24"/>
        </w:rPr>
        <w:t>.</w:t>
      </w:r>
    </w:p>
    <w:p w14:paraId="27CB85D1" w14:textId="362EF5A2" w:rsidR="002F11FF" w:rsidRPr="00026F75" w:rsidRDefault="002F11FF" w:rsidP="002F11F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B921DB" w:rsidRPr="00026F75">
        <w:rPr>
          <w:rFonts w:ascii="Times New Roman" w:hAnsi="Times New Roman" w:cs="Times New Roman"/>
          <w:sz w:val="24"/>
          <w:szCs w:val="24"/>
        </w:rPr>
        <w:t>Info changed</w:t>
      </w:r>
      <w:r w:rsidRPr="00026F75">
        <w:rPr>
          <w:rFonts w:ascii="Times New Roman" w:hAnsi="Times New Roman" w:cs="Times New Roman"/>
          <w:sz w:val="24"/>
          <w:szCs w:val="24"/>
        </w:rPr>
        <w:t>.</w:t>
      </w:r>
    </w:p>
    <w:p w14:paraId="45D960E4" w14:textId="6AFB36E3" w:rsidR="002F11FF" w:rsidRPr="00026F75" w:rsidRDefault="002F11FF" w:rsidP="002F11FF">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B921DB" w:rsidRPr="00026F75">
        <w:rPr>
          <w:rFonts w:ascii="Times New Roman" w:hAnsi="Times New Roman" w:cs="Times New Roman"/>
          <w:sz w:val="24"/>
          <w:szCs w:val="24"/>
        </w:rPr>
        <w:t>Invalid change</w:t>
      </w:r>
      <w:r w:rsidRPr="00026F75">
        <w:rPr>
          <w:rFonts w:ascii="Times New Roman" w:hAnsi="Times New Roman" w:cs="Times New Roman"/>
          <w:sz w:val="24"/>
          <w:szCs w:val="24"/>
        </w:rPr>
        <w:t>.</w:t>
      </w:r>
    </w:p>
    <w:p w14:paraId="578D5A89" w14:textId="77777777" w:rsidR="006966D1" w:rsidRPr="00026F75" w:rsidRDefault="006966D1" w:rsidP="002F11FF">
      <w:pPr>
        <w:pStyle w:val="ListParagraph"/>
        <w:rPr>
          <w:rFonts w:ascii="Times New Roman" w:hAnsi="Times New Roman" w:cs="Times New Roman"/>
          <w:sz w:val="24"/>
          <w:szCs w:val="24"/>
        </w:rPr>
      </w:pPr>
    </w:p>
    <w:p w14:paraId="4BE0CF2E" w14:textId="01F2DACD" w:rsidR="006966D1" w:rsidRPr="00026F75" w:rsidRDefault="006966D1" w:rsidP="006966D1">
      <w:pPr>
        <w:pStyle w:val="ListParagraph"/>
        <w:numPr>
          <w:ilvl w:val="0"/>
          <w:numId w:val="30"/>
        </w:numPr>
        <w:rPr>
          <w:rFonts w:ascii="Times New Roman" w:hAnsi="Times New Roman" w:cs="Times New Roman"/>
          <w:b/>
          <w:bCs/>
          <w:sz w:val="28"/>
          <w:szCs w:val="28"/>
        </w:rPr>
      </w:pPr>
      <w:r w:rsidRPr="00026F75">
        <w:rPr>
          <w:rFonts w:ascii="Times New Roman" w:hAnsi="Times New Roman" w:cs="Times New Roman"/>
          <w:b/>
          <w:bCs/>
          <w:sz w:val="28"/>
          <w:szCs w:val="28"/>
        </w:rPr>
        <w:t>Resolve Report</w:t>
      </w:r>
    </w:p>
    <w:p w14:paraId="0A78E8A3" w14:textId="49E7C495" w:rsidR="006966D1" w:rsidRPr="00026F75" w:rsidRDefault="006966D1" w:rsidP="006966D1">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5842CC" w:rsidRPr="00026F75">
        <w:rPr>
          <w:rFonts w:ascii="Times New Roman" w:hAnsi="Times New Roman" w:cs="Times New Roman"/>
          <w:sz w:val="24"/>
          <w:szCs w:val="24"/>
        </w:rPr>
        <w:t>The admin resolve</w:t>
      </w:r>
      <w:r w:rsidR="00A25F34" w:rsidRPr="00026F75">
        <w:rPr>
          <w:rFonts w:ascii="Times New Roman" w:hAnsi="Times New Roman" w:cs="Times New Roman"/>
          <w:sz w:val="24"/>
          <w:szCs w:val="24"/>
        </w:rPr>
        <w:t>s</w:t>
      </w:r>
      <w:r w:rsidR="005842CC" w:rsidRPr="00026F75">
        <w:rPr>
          <w:rFonts w:ascii="Times New Roman" w:hAnsi="Times New Roman" w:cs="Times New Roman"/>
          <w:sz w:val="24"/>
          <w:szCs w:val="24"/>
        </w:rPr>
        <w:t xml:space="preserve"> the issue made by the user and send the status </w:t>
      </w:r>
      <w:r w:rsidR="000009AF" w:rsidRPr="00026F75">
        <w:rPr>
          <w:rFonts w:ascii="Times New Roman" w:hAnsi="Times New Roman" w:cs="Times New Roman"/>
          <w:sz w:val="24"/>
          <w:szCs w:val="24"/>
        </w:rPr>
        <w:t>whether it is solved or not.</w:t>
      </w:r>
    </w:p>
    <w:p w14:paraId="5B816F48" w14:textId="14924182" w:rsidR="006966D1" w:rsidRPr="00026F75" w:rsidRDefault="006966D1" w:rsidP="006966D1">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0009AF" w:rsidRPr="00026F75">
        <w:rPr>
          <w:rFonts w:ascii="Times New Roman" w:hAnsi="Times New Roman" w:cs="Times New Roman"/>
          <w:sz w:val="24"/>
          <w:szCs w:val="24"/>
        </w:rPr>
        <w:t xml:space="preserve">Admin </w:t>
      </w:r>
      <w:r w:rsidR="00A25F34" w:rsidRPr="00026F75">
        <w:rPr>
          <w:rFonts w:ascii="Times New Roman" w:hAnsi="Times New Roman" w:cs="Times New Roman"/>
          <w:sz w:val="24"/>
          <w:szCs w:val="24"/>
        </w:rPr>
        <w:t>resolves report and send status</w:t>
      </w:r>
      <w:r w:rsidRPr="00026F75">
        <w:rPr>
          <w:rFonts w:ascii="Times New Roman" w:hAnsi="Times New Roman" w:cs="Times New Roman"/>
          <w:sz w:val="24"/>
          <w:szCs w:val="24"/>
        </w:rPr>
        <w:t>.</w:t>
      </w:r>
    </w:p>
    <w:p w14:paraId="0F971498" w14:textId="135F0AA6" w:rsidR="006966D1" w:rsidRPr="00026F75" w:rsidRDefault="006966D1" w:rsidP="006966D1">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A25F34" w:rsidRPr="00026F75">
        <w:rPr>
          <w:rFonts w:ascii="Times New Roman" w:hAnsi="Times New Roman" w:cs="Times New Roman"/>
          <w:sz w:val="24"/>
          <w:szCs w:val="24"/>
        </w:rPr>
        <w:t>sysadmin</w:t>
      </w:r>
    </w:p>
    <w:p w14:paraId="31FDD33A" w14:textId="01176503" w:rsidR="006966D1" w:rsidRPr="00026F75" w:rsidRDefault="006966D1" w:rsidP="006966D1">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w:t>
      </w:r>
      <w:r w:rsidR="00A25F34" w:rsidRPr="00026F75">
        <w:rPr>
          <w:rFonts w:ascii="Times New Roman" w:hAnsi="Times New Roman" w:cs="Times New Roman"/>
          <w:sz w:val="24"/>
          <w:szCs w:val="24"/>
        </w:rPr>
        <w:t>Admin</w:t>
      </w:r>
      <w:r w:rsidRPr="00026F75">
        <w:rPr>
          <w:rFonts w:ascii="Times New Roman" w:hAnsi="Times New Roman" w:cs="Times New Roman"/>
          <w:sz w:val="24"/>
          <w:szCs w:val="24"/>
        </w:rPr>
        <w:t xml:space="preserve"> must be logged In and </w:t>
      </w:r>
      <w:r w:rsidR="00A25F34" w:rsidRPr="00026F75">
        <w:rPr>
          <w:rFonts w:ascii="Times New Roman" w:hAnsi="Times New Roman" w:cs="Times New Roman"/>
          <w:sz w:val="24"/>
          <w:szCs w:val="24"/>
        </w:rPr>
        <w:t>have some issues.</w:t>
      </w:r>
    </w:p>
    <w:p w14:paraId="719D20E6" w14:textId="6235F0C2" w:rsidR="006966D1" w:rsidRPr="00026F75" w:rsidRDefault="006966D1" w:rsidP="006966D1">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A25F34" w:rsidRPr="00026F75">
        <w:rPr>
          <w:rFonts w:ascii="Times New Roman" w:hAnsi="Times New Roman" w:cs="Times New Roman"/>
          <w:sz w:val="24"/>
          <w:szCs w:val="24"/>
        </w:rPr>
        <w:t xml:space="preserve">The issue is solved </w:t>
      </w:r>
      <w:r w:rsidR="00FC0B8C" w:rsidRPr="00026F75">
        <w:rPr>
          <w:rFonts w:ascii="Times New Roman" w:hAnsi="Times New Roman" w:cs="Times New Roman"/>
          <w:sz w:val="24"/>
          <w:szCs w:val="24"/>
        </w:rPr>
        <w:t>of the user which is reported.</w:t>
      </w:r>
    </w:p>
    <w:p w14:paraId="340406AD" w14:textId="04024739" w:rsidR="006966D1" w:rsidRPr="00026F75" w:rsidRDefault="006966D1" w:rsidP="006966D1">
      <w:pPr>
        <w:pStyle w:val="ListParagrap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FC0B8C" w:rsidRPr="00026F75">
        <w:rPr>
          <w:rFonts w:ascii="Times New Roman" w:hAnsi="Times New Roman" w:cs="Times New Roman"/>
          <w:sz w:val="24"/>
          <w:szCs w:val="24"/>
        </w:rPr>
        <w:t>Server out of reach</w:t>
      </w:r>
      <w:r w:rsidRPr="00026F75">
        <w:rPr>
          <w:rFonts w:ascii="Times New Roman" w:hAnsi="Times New Roman" w:cs="Times New Roman"/>
          <w:sz w:val="24"/>
          <w:szCs w:val="24"/>
        </w:rPr>
        <w:t>.</w:t>
      </w:r>
    </w:p>
    <w:p w14:paraId="2C797DEE" w14:textId="77777777" w:rsidR="006966D1" w:rsidRPr="00324A75" w:rsidRDefault="006966D1" w:rsidP="002F11FF">
      <w:pPr>
        <w:pStyle w:val="ListParagraph"/>
        <w:rPr>
          <w:rFonts w:ascii="Times New Roman" w:hAnsi="Times New Roman" w:cs="Times New Roman"/>
        </w:rPr>
      </w:pPr>
    </w:p>
    <w:p w14:paraId="63AB57FB" w14:textId="77777777" w:rsidR="002F11FF" w:rsidRPr="00324A75" w:rsidRDefault="002F11FF" w:rsidP="00C74F12">
      <w:pPr>
        <w:pStyle w:val="ListParagraph"/>
        <w:rPr>
          <w:rFonts w:ascii="Times New Roman" w:hAnsi="Times New Roman" w:cs="Times New Roman"/>
        </w:rPr>
      </w:pPr>
    </w:p>
    <w:p w14:paraId="794FEE85" w14:textId="77777777" w:rsidR="00C74F12" w:rsidRPr="00324A75" w:rsidRDefault="00C74F12" w:rsidP="00CC2103">
      <w:pPr>
        <w:pStyle w:val="ListParagraph"/>
        <w:rPr>
          <w:rFonts w:ascii="Times New Roman" w:hAnsi="Times New Roman" w:cs="Times New Roman"/>
        </w:rPr>
      </w:pPr>
    </w:p>
    <w:p w14:paraId="307D34A8" w14:textId="3A6F284C" w:rsidR="00CC2103" w:rsidRPr="00026F75" w:rsidRDefault="00026F75" w:rsidP="00026F75">
      <w:pPr>
        <w:rPr>
          <w:rFonts w:ascii="Times New Roman" w:hAnsi="Times New Roman" w:cs="Times New Roman"/>
        </w:rPr>
      </w:pPr>
      <w:r w:rsidRPr="00324A75">
        <w:rPr>
          <w:noProof/>
        </w:rPr>
        <mc:AlternateContent>
          <mc:Choice Requires="wpg">
            <w:drawing>
              <wp:inline distT="0" distB="0" distL="0" distR="0" wp14:anchorId="5569C55F" wp14:editId="3034DAFA">
                <wp:extent cx="5731510" cy="19685"/>
                <wp:effectExtent l="0" t="0" r="21590" b="18415"/>
                <wp:docPr id="454604018" name="Group 454604018"/>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83471253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14955550"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971608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79580325"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8176599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58380255"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9564193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5608089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13097585"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19EF345" id="Group 454604018"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&#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&#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24AA0900" w14:textId="77777777" w:rsidR="00682995" w:rsidRPr="00324A75" w:rsidRDefault="00682995" w:rsidP="002F4A17">
      <w:pPr>
        <w:pStyle w:val="ListParagraph"/>
        <w:rPr>
          <w:rFonts w:ascii="Times New Roman" w:hAnsi="Times New Roman" w:cs="Times New Roman"/>
        </w:rPr>
      </w:pPr>
    </w:p>
    <w:p w14:paraId="2D239A74" w14:textId="77777777" w:rsidR="00757502" w:rsidRPr="00324A75" w:rsidRDefault="00757502" w:rsidP="00757502">
      <w:pPr>
        <w:pStyle w:val="ListParagraph"/>
        <w:rPr>
          <w:rFonts w:ascii="Times New Roman" w:hAnsi="Times New Roman" w:cs="Times New Roman"/>
        </w:rPr>
      </w:pPr>
    </w:p>
    <w:p w14:paraId="66F48F69" w14:textId="77777777" w:rsidR="00AD0D47" w:rsidRPr="00324A75" w:rsidRDefault="00AD0D47" w:rsidP="00966AF4">
      <w:pPr>
        <w:rPr>
          <w:rFonts w:ascii="Times New Roman" w:hAnsi="Times New Roman" w:cs="Times New Roman"/>
        </w:rPr>
      </w:pPr>
    </w:p>
    <w:p w14:paraId="0770BC67" w14:textId="517B01CC" w:rsidR="00966AF4" w:rsidRPr="00324A75" w:rsidRDefault="00050477" w:rsidP="005512B0">
      <w:pPr>
        <w:tabs>
          <w:tab w:val="left" w:pos="2028"/>
        </w:tabs>
        <w:rPr>
          <w:rFonts w:ascii="Times New Roman" w:hAnsi="Times New Roman" w:cs="Times New Roman"/>
        </w:rPr>
      </w:pPr>
      <w:r w:rsidRPr="00324A75">
        <w:rPr>
          <w:rFonts w:ascii="Times New Roman" w:hAnsi="Times New Roman" w:cs="Times New Roman"/>
          <w:b/>
          <w:bCs/>
          <w:sz w:val="44"/>
          <w:szCs w:val="44"/>
        </w:rPr>
        <w:br/>
      </w:r>
      <w:r w:rsidR="000871DC">
        <w:rPr>
          <w:rFonts w:ascii="Times New Roman" w:hAnsi="Times New Roman" w:cs="Times New Roman"/>
          <w:b/>
          <w:bCs/>
          <w:sz w:val="32"/>
          <w:szCs w:val="32"/>
        </w:rPr>
        <w:t xml:space="preserve">4.5.3. Use Case </w:t>
      </w:r>
      <w:r w:rsidRPr="00324A75">
        <w:rPr>
          <w:rFonts w:ascii="Times New Roman" w:hAnsi="Times New Roman" w:cs="Times New Roman"/>
          <w:b/>
          <w:bCs/>
          <w:sz w:val="32"/>
          <w:szCs w:val="32"/>
        </w:rPr>
        <w:t>Scenario</w:t>
      </w:r>
    </w:p>
    <w:p w14:paraId="7810B55E" w14:textId="71E0C6ED" w:rsidR="00966AF4" w:rsidRPr="00026F75" w:rsidRDefault="001A464C" w:rsidP="00966AF4">
      <w:pPr>
        <w:tabs>
          <w:tab w:val="left" w:pos="2028"/>
        </w:tabs>
        <w:rPr>
          <w:rFonts w:ascii="Times New Roman" w:hAnsi="Times New Roman" w:cs="Times New Roman"/>
          <w:b/>
          <w:bCs/>
          <w:sz w:val="28"/>
          <w:szCs w:val="28"/>
        </w:rPr>
      </w:pPr>
      <w:r w:rsidRPr="00026F75">
        <w:rPr>
          <w:rFonts w:ascii="Times New Roman" w:hAnsi="Times New Roman" w:cs="Times New Roman"/>
          <w:b/>
          <w:bCs/>
          <w:sz w:val="28"/>
          <w:szCs w:val="28"/>
        </w:rPr>
        <w:t>Regist</w:t>
      </w:r>
      <w:r w:rsidR="008050C6" w:rsidRPr="00026F75">
        <w:rPr>
          <w:rFonts w:ascii="Times New Roman" w:hAnsi="Times New Roman" w:cs="Times New Roman"/>
          <w:b/>
          <w:bCs/>
          <w:sz w:val="28"/>
          <w:szCs w:val="28"/>
        </w:rPr>
        <w:t>ration</w:t>
      </w:r>
    </w:p>
    <w:p w14:paraId="660A18E2" w14:textId="5EBA7EED" w:rsidR="001A464C" w:rsidRPr="00324A75" w:rsidRDefault="001A464C" w:rsidP="001A464C">
      <w:pPr>
        <w:pStyle w:val="ListParagraph"/>
        <w:numPr>
          <w:ilvl w:val="0"/>
          <w:numId w:val="31"/>
        </w:numPr>
        <w:tabs>
          <w:tab w:val="left" w:pos="2028"/>
        </w:tabs>
        <w:rPr>
          <w:rFonts w:ascii="Times New Roman" w:hAnsi="Times New Roman" w:cs="Times New Roman"/>
        </w:rPr>
      </w:pPr>
      <w:r w:rsidRPr="00324A75">
        <w:rPr>
          <w:rFonts w:ascii="Times New Roman" w:hAnsi="Times New Roman" w:cs="Times New Roman"/>
        </w:rPr>
        <w:t xml:space="preserve">The user </w:t>
      </w:r>
      <w:r w:rsidR="009C4DF0" w:rsidRPr="00324A75">
        <w:rPr>
          <w:rFonts w:ascii="Times New Roman" w:hAnsi="Times New Roman" w:cs="Times New Roman"/>
        </w:rPr>
        <w:t>request for registration.</w:t>
      </w:r>
    </w:p>
    <w:p w14:paraId="3C9E8D5E" w14:textId="03E69F59" w:rsidR="009C4DF0" w:rsidRPr="00324A75" w:rsidRDefault="009C4DF0" w:rsidP="001A464C">
      <w:pPr>
        <w:pStyle w:val="ListParagraph"/>
        <w:numPr>
          <w:ilvl w:val="0"/>
          <w:numId w:val="31"/>
        </w:numPr>
        <w:tabs>
          <w:tab w:val="left" w:pos="2028"/>
        </w:tabs>
        <w:rPr>
          <w:rFonts w:ascii="Times New Roman" w:hAnsi="Times New Roman" w:cs="Times New Roman"/>
        </w:rPr>
      </w:pPr>
      <w:r w:rsidRPr="00324A75">
        <w:rPr>
          <w:rFonts w:ascii="Times New Roman" w:hAnsi="Times New Roman" w:cs="Times New Roman"/>
        </w:rPr>
        <w:t>User select the type of user.</w:t>
      </w:r>
    </w:p>
    <w:p w14:paraId="46B1C442" w14:textId="0C2CD348" w:rsidR="009C4DF0" w:rsidRPr="00324A75" w:rsidRDefault="00376622" w:rsidP="001A464C">
      <w:pPr>
        <w:pStyle w:val="ListParagraph"/>
        <w:numPr>
          <w:ilvl w:val="0"/>
          <w:numId w:val="31"/>
        </w:numPr>
        <w:tabs>
          <w:tab w:val="left" w:pos="2028"/>
        </w:tabs>
        <w:rPr>
          <w:rFonts w:ascii="Times New Roman" w:hAnsi="Times New Roman" w:cs="Times New Roman"/>
        </w:rPr>
      </w:pPr>
      <w:r w:rsidRPr="00324A75">
        <w:rPr>
          <w:rFonts w:ascii="Times New Roman" w:hAnsi="Times New Roman" w:cs="Times New Roman"/>
        </w:rPr>
        <w:t>The user fills the details and submit the form</w:t>
      </w:r>
    </w:p>
    <w:p w14:paraId="657E9C90" w14:textId="1859C9B7" w:rsidR="00AB0F0A" w:rsidRPr="00324A75" w:rsidRDefault="00376622" w:rsidP="001A464C">
      <w:pPr>
        <w:pStyle w:val="ListParagraph"/>
        <w:numPr>
          <w:ilvl w:val="0"/>
          <w:numId w:val="31"/>
        </w:numPr>
        <w:tabs>
          <w:tab w:val="left" w:pos="2028"/>
        </w:tabs>
        <w:rPr>
          <w:rFonts w:ascii="Times New Roman" w:hAnsi="Times New Roman" w:cs="Times New Roman"/>
        </w:rPr>
      </w:pPr>
      <w:r w:rsidRPr="00324A75">
        <w:rPr>
          <w:rFonts w:ascii="Times New Roman" w:hAnsi="Times New Roman" w:cs="Times New Roman"/>
        </w:rPr>
        <w:t xml:space="preserve">If detailed are correct </w:t>
      </w:r>
      <w:r w:rsidR="00E82399" w:rsidRPr="00324A75">
        <w:rPr>
          <w:rFonts w:ascii="Times New Roman" w:hAnsi="Times New Roman" w:cs="Times New Roman"/>
        </w:rPr>
        <w:t xml:space="preserve">then a confirmation mail </w:t>
      </w:r>
      <w:r w:rsidR="00BF06CD" w:rsidRPr="00324A75">
        <w:rPr>
          <w:rFonts w:ascii="Times New Roman" w:hAnsi="Times New Roman" w:cs="Times New Roman"/>
        </w:rPr>
        <w:t>is</w:t>
      </w:r>
      <w:r w:rsidR="00E82399" w:rsidRPr="00324A75">
        <w:rPr>
          <w:rFonts w:ascii="Times New Roman" w:hAnsi="Times New Roman" w:cs="Times New Roman"/>
        </w:rPr>
        <w:t xml:space="preserve"> sent to </w:t>
      </w:r>
      <w:r w:rsidR="00454394" w:rsidRPr="00324A75">
        <w:rPr>
          <w:rFonts w:ascii="Times New Roman" w:hAnsi="Times New Roman" w:cs="Times New Roman"/>
        </w:rPr>
        <w:t>the respected mail address</w:t>
      </w:r>
      <w:r w:rsidR="00AB0F0A" w:rsidRPr="00324A75">
        <w:rPr>
          <w:rFonts w:ascii="Times New Roman" w:hAnsi="Times New Roman" w:cs="Times New Roman"/>
        </w:rPr>
        <w:t>.</w:t>
      </w:r>
    </w:p>
    <w:p w14:paraId="04ACBB96" w14:textId="6AB70E8B" w:rsidR="00376622" w:rsidRDefault="00AB0F0A" w:rsidP="001A464C">
      <w:pPr>
        <w:pStyle w:val="ListParagraph"/>
        <w:numPr>
          <w:ilvl w:val="0"/>
          <w:numId w:val="31"/>
        </w:numPr>
        <w:tabs>
          <w:tab w:val="left" w:pos="2028"/>
        </w:tabs>
        <w:rPr>
          <w:rFonts w:ascii="Times New Roman" w:hAnsi="Times New Roman" w:cs="Times New Roman"/>
        </w:rPr>
      </w:pPr>
      <w:r w:rsidRPr="00324A75">
        <w:rPr>
          <w:rFonts w:ascii="Times New Roman" w:hAnsi="Times New Roman" w:cs="Times New Roman"/>
        </w:rPr>
        <w:t xml:space="preserve">If any detail is incorrect error message </w:t>
      </w:r>
      <w:r w:rsidR="00BF06CD" w:rsidRPr="00324A75">
        <w:rPr>
          <w:rFonts w:ascii="Times New Roman" w:hAnsi="Times New Roman" w:cs="Times New Roman"/>
        </w:rPr>
        <w:t>is shown.</w:t>
      </w:r>
      <w:r w:rsidR="00454394" w:rsidRPr="00324A75">
        <w:rPr>
          <w:rFonts w:ascii="Times New Roman" w:hAnsi="Times New Roman" w:cs="Times New Roman"/>
        </w:rPr>
        <w:t xml:space="preserve"> </w:t>
      </w:r>
    </w:p>
    <w:p w14:paraId="0207F1A7" w14:textId="05CE44AD" w:rsidR="00BE0ABE" w:rsidRPr="00BE0ABE" w:rsidRDefault="00BE0ABE" w:rsidP="00BE0ABE">
      <w:pPr>
        <w:tabs>
          <w:tab w:val="left" w:pos="2028"/>
        </w:tabs>
        <w:rPr>
          <w:rFonts w:ascii="Times New Roman" w:hAnsi="Times New Roman" w:cs="Times New Roman"/>
        </w:rPr>
      </w:pPr>
      <w:r w:rsidRPr="00324A75">
        <w:rPr>
          <w:noProof/>
        </w:rPr>
        <mc:AlternateContent>
          <mc:Choice Requires="wpg">
            <w:drawing>
              <wp:inline distT="0" distB="0" distL="0" distR="0" wp14:anchorId="552D4C62" wp14:editId="60CE272C">
                <wp:extent cx="5731510" cy="19685"/>
                <wp:effectExtent l="0" t="0" r="21590" b="18415"/>
                <wp:docPr id="773856007" name="Group 77385600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731305171"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50698477"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77063581"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1372177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9820880"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99076930"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12512461"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2953658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29201002"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12D15C9" id="Group 77385600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p>
    <w:p w14:paraId="4E31066E" w14:textId="0F9B19C5" w:rsidR="00BF06CD" w:rsidRPr="00BE0ABE" w:rsidRDefault="00BF06CD" w:rsidP="00BF06CD">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Login</w:t>
      </w:r>
    </w:p>
    <w:p w14:paraId="17D9D99D" w14:textId="59D9131F" w:rsidR="00BF06CD" w:rsidRPr="00324A75" w:rsidRDefault="000E2CC7" w:rsidP="00BF06CD">
      <w:pPr>
        <w:pStyle w:val="ListParagraph"/>
        <w:numPr>
          <w:ilvl w:val="0"/>
          <w:numId w:val="32"/>
        </w:numPr>
        <w:tabs>
          <w:tab w:val="left" w:pos="2028"/>
        </w:tabs>
        <w:rPr>
          <w:rFonts w:ascii="Times New Roman" w:hAnsi="Times New Roman" w:cs="Times New Roman"/>
        </w:rPr>
      </w:pPr>
      <w:r w:rsidRPr="00324A75">
        <w:rPr>
          <w:rFonts w:ascii="Times New Roman" w:hAnsi="Times New Roman" w:cs="Times New Roman"/>
        </w:rPr>
        <w:t xml:space="preserve">If the user is already logged in the user </w:t>
      </w:r>
      <w:r w:rsidR="00C66641" w:rsidRPr="00324A75">
        <w:rPr>
          <w:rFonts w:ascii="Times New Roman" w:hAnsi="Times New Roman" w:cs="Times New Roman"/>
        </w:rPr>
        <w:t>is redirected to the home page.</w:t>
      </w:r>
    </w:p>
    <w:p w14:paraId="5FCC0F17" w14:textId="697575B4" w:rsidR="005E1AD5" w:rsidRPr="00324A75" w:rsidRDefault="00F239F8" w:rsidP="00BF06CD">
      <w:pPr>
        <w:pStyle w:val="ListParagraph"/>
        <w:numPr>
          <w:ilvl w:val="0"/>
          <w:numId w:val="32"/>
        </w:numPr>
        <w:tabs>
          <w:tab w:val="left" w:pos="2028"/>
        </w:tabs>
        <w:rPr>
          <w:rFonts w:ascii="Times New Roman" w:hAnsi="Times New Roman" w:cs="Times New Roman"/>
        </w:rPr>
      </w:pPr>
      <w:r w:rsidRPr="00324A75">
        <w:rPr>
          <w:rFonts w:ascii="Times New Roman" w:hAnsi="Times New Roman" w:cs="Times New Roman"/>
        </w:rPr>
        <w:t>The user</w:t>
      </w:r>
      <w:r w:rsidR="0085087C" w:rsidRPr="00324A75">
        <w:rPr>
          <w:rFonts w:ascii="Times New Roman" w:hAnsi="Times New Roman" w:cs="Times New Roman"/>
        </w:rPr>
        <w:t xml:space="preserve"> input the credentials.</w:t>
      </w:r>
    </w:p>
    <w:p w14:paraId="31E0A873" w14:textId="0AA567F2" w:rsidR="0085087C" w:rsidRPr="00324A75" w:rsidRDefault="0085087C" w:rsidP="00BF06CD">
      <w:pPr>
        <w:pStyle w:val="ListParagraph"/>
        <w:numPr>
          <w:ilvl w:val="0"/>
          <w:numId w:val="32"/>
        </w:numPr>
        <w:tabs>
          <w:tab w:val="left" w:pos="2028"/>
        </w:tabs>
        <w:rPr>
          <w:rFonts w:ascii="Times New Roman" w:hAnsi="Times New Roman" w:cs="Times New Roman"/>
        </w:rPr>
      </w:pPr>
      <w:r w:rsidRPr="00324A75">
        <w:rPr>
          <w:rFonts w:ascii="Times New Roman" w:hAnsi="Times New Roman" w:cs="Times New Roman"/>
        </w:rPr>
        <w:t xml:space="preserve">If the credentials are valid </w:t>
      </w:r>
      <w:r w:rsidR="00A56B50" w:rsidRPr="00324A75">
        <w:rPr>
          <w:rFonts w:ascii="Times New Roman" w:hAnsi="Times New Roman" w:cs="Times New Roman"/>
        </w:rPr>
        <w:t>then the user is redirected to the home page.</w:t>
      </w:r>
    </w:p>
    <w:p w14:paraId="116A3429" w14:textId="7B38CDCA" w:rsidR="00A56B50" w:rsidRPr="00324A75" w:rsidRDefault="00A56B50" w:rsidP="00BF06CD">
      <w:pPr>
        <w:pStyle w:val="ListParagraph"/>
        <w:numPr>
          <w:ilvl w:val="0"/>
          <w:numId w:val="32"/>
        </w:numPr>
        <w:tabs>
          <w:tab w:val="left" w:pos="2028"/>
        </w:tabs>
        <w:rPr>
          <w:rFonts w:ascii="Times New Roman" w:hAnsi="Times New Roman" w:cs="Times New Roman"/>
        </w:rPr>
      </w:pPr>
      <w:r w:rsidRPr="00324A75">
        <w:rPr>
          <w:rFonts w:ascii="Times New Roman" w:hAnsi="Times New Roman" w:cs="Times New Roman"/>
        </w:rPr>
        <w:t>If crede</w:t>
      </w:r>
      <w:r w:rsidR="00C65533" w:rsidRPr="00324A75">
        <w:rPr>
          <w:rFonts w:ascii="Times New Roman" w:hAnsi="Times New Roman" w:cs="Times New Roman"/>
        </w:rPr>
        <w:t>ntials are incorrect the error message is displayed.</w:t>
      </w:r>
    </w:p>
    <w:p w14:paraId="1B89D3B7" w14:textId="06745B76" w:rsidR="004C478D" w:rsidRPr="00324A75" w:rsidRDefault="00BE0ABE" w:rsidP="004C478D">
      <w:pPr>
        <w:tabs>
          <w:tab w:val="left" w:pos="2028"/>
        </w:tabs>
        <w:rPr>
          <w:rFonts w:ascii="Times New Roman" w:hAnsi="Times New Roman" w:cs="Times New Roman"/>
        </w:rPr>
      </w:pPr>
      <w:r w:rsidRPr="00324A75">
        <w:rPr>
          <w:noProof/>
        </w:rPr>
        <mc:AlternateContent>
          <mc:Choice Requires="wpg">
            <w:drawing>
              <wp:inline distT="0" distB="0" distL="0" distR="0" wp14:anchorId="38E57637" wp14:editId="2B60A615">
                <wp:extent cx="5731510" cy="19685"/>
                <wp:effectExtent l="0" t="0" r="21590" b="18415"/>
                <wp:docPr id="1155898067" name="Group 115589806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54995276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56651920"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882165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4424944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0592786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0703353"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471532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2912950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56309852"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319482F" id="Group 115589806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&#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5D8EFCC4" w14:textId="3FFC6A9B" w:rsidR="004C478D" w:rsidRPr="00BE0ABE" w:rsidRDefault="004C478D" w:rsidP="004C478D">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Mes</w:t>
      </w:r>
      <w:r w:rsidR="001F07BE" w:rsidRPr="00BE0ABE">
        <w:rPr>
          <w:rFonts w:ascii="Times New Roman" w:hAnsi="Times New Roman" w:cs="Times New Roman"/>
          <w:b/>
          <w:bCs/>
          <w:sz w:val="28"/>
          <w:szCs w:val="28"/>
        </w:rPr>
        <w:t>s</w:t>
      </w:r>
      <w:r w:rsidR="000110EA" w:rsidRPr="00BE0ABE">
        <w:rPr>
          <w:rFonts w:ascii="Times New Roman" w:hAnsi="Times New Roman" w:cs="Times New Roman"/>
          <w:b/>
          <w:bCs/>
          <w:sz w:val="28"/>
          <w:szCs w:val="28"/>
        </w:rPr>
        <w:t>aging</w:t>
      </w:r>
    </w:p>
    <w:p w14:paraId="0165CCA9" w14:textId="628F28C2" w:rsidR="001F07BE" w:rsidRPr="00324A75" w:rsidRDefault="001F07BE" w:rsidP="001F07BE">
      <w:pPr>
        <w:pStyle w:val="ListParagraph"/>
        <w:numPr>
          <w:ilvl w:val="0"/>
          <w:numId w:val="33"/>
        </w:numPr>
        <w:tabs>
          <w:tab w:val="left" w:pos="2028"/>
        </w:tabs>
        <w:rPr>
          <w:rFonts w:ascii="Times New Roman" w:hAnsi="Times New Roman" w:cs="Times New Roman"/>
        </w:rPr>
      </w:pPr>
      <w:r w:rsidRPr="00324A75">
        <w:rPr>
          <w:rFonts w:ascii="Times New Roman" w:hAnsi="Times New Roman" w:cs="Times New Roman"/>
        </w:rPr>
        <w:t xml:space="preserve">When the user sends the </w:t>
      </w:r>
      <w:r w:rsidR="00FD51B9" w:rsidRPr="00324A75">
        <w:rPr>
          <w:rFonts w:ascii="Times New Roman" w:hAnsi="Times New Roman" w:cs="Times New Roman"/>
        </w:rPr>
        <w:t xml:space="preserve">message to the other user </w:t>
      </w:r>
      <w:r w:rsidR="003120D7" w:rsidRPr="00324A75">
        <w:rPr>
          <w:rFonts w:ascii="Times New Roman" w:hAnsi="Times New Roman" w:cs="Times New Roman"/>
        </w:rPr>
        <w:t xml:space="preserve">the message is stored </w:t>
      </w:r>
      <w:r w:rsidR="00AA04A3" w:rsidRPr="00324A75">
        <w:rPr>
          <w:rFonts w:ascii="Times New Roman" w:hAnsi="Times New Roman" w:cs="Times New Roman"/>
        </w:rPr>
        <w:t>in database and is sent to the other user.</w:t>
      </w:r>
    </w:p>
    <w:p w14:paraId="222C80D8" w14:textId="59934E9C" w:rsidR="00AA04A3" w:rsidRPr="00324A75" w:rsidRDefault="00AA04A3" w:rsidP="001F07BE">
      <w:pPr>
        <w:pStyle w:val="ListParagraph"/>
        <w:numPr>
          <w:ilvl w:val="0"/>
          <w:numId w:val="33"/>
        </w:numPr>
        <w:tabs>
          <w:tab w:val="left" w:pos="2028"/>
        </w:tabs>
        <w:rPr>
          <w:rFonts w:ascii="Times New Roman" w:hAnsi="Times New Roman" w:cs="Times New Roman"/>
        </w:rPr>
      </w:pPr>
      <w:r w:rsidRPr="00324A75">
        <w:rPr>
          <w:rFonts w:ascii="Times New Roman" w:hAnsi="Times New Roman" w:cs="Times New Roman"/>
        </w:rPr>
        <w:t xml:space="preserve">If the other user is online </w:t>
      </w:r>
      <w:r w:rsidR="00F40961" w:rsidRPr="00324A75">
        <w:rPr>
          <w:rFonts w:ascii="Times New Roman" w:hAnsi="Times New Roman" w:cs="Times New Roman"/>
        </w:rPr>
        <w:t xml:space="preserve">the user will receive the message and reply to the other user who </w:t>
      </w:r>
      <w:r w:rsidR="00686BAE" w:rsidRPr="00324A75">
        <w:rPr>
          <w:rFonts w:ascii="Times New Roman" w:hAnsi="Times New Roman" w:cs="Times New Roman"/>
        </w:rPr>
        <w:t>has sent the message.</w:t>
      </w:r>
    </w:p>
    <w:p w14:paraId="7C19742F" w14:textId="35D03B56" w:rsidR="00686BAE" w:rsidRPr="00324A75" w:rsidRDefault="00BE0ABE" w:rsidP="00686BAE">
      <w:pPr>
        <w:tabs>
          <w:tab w:val="left" w:pos="2028"/>
        </w:tabs>
        <w:rPr>
          <w:rFonts w:ascii="Times New Roman" w:hAnsi="Times New Roman" w:cs="Times New Roman"/>
        </w:rPr>
      </w:pPr>
      <w:r w:rsidRPr="00324A75">
        <w:rPr>
          <w:noProof/>
        </w:rPr>
        <mc:AlternateContent>
          <mc:Choice Requires="wpg">
            <w:drawing>
              <wp:inline distT="0" distB="0" distL="0" distR="0" wp14:anchorId="10812591" wp14:editId="707066B4">
                <wp:extent cx="5731510" cy="19685"/>
                <wp:effectExtent l="0" t="0" r="21590" b="18415"/>
                <wp:docPr id="1911761159" name="Group 191176115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019298451"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535153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71885195"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8161134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97988555"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63295342"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5709852"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23610196"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77600830"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6A7ED38" id="Group 191176115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&#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79FFE93D" w14:textId="7BAFB00B" w:rsidR="00686BAE" w:rsidRPr="00BE0ABE" w:rsidRDefault="00686BAE" w:rsidP="00686BAE">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Group Messaging</w:t>
      </w:r>
    </w:p>
    <w:p w14:paraId="69A3B9A0" w14:textId="6BE67041" w:rsidR="00686BAE" w:rsidRPr="00324A75" w:rsidRDefault="00686BAE" w:rsidP="00686BAE">
      <w:pPr>
        <w:pStyle w:val="ListParagraph"/>
        <w:numPr>
          <w:ilvl w:val="0"/>
          <w:numId w:val="34"/>
        </w:numPr>
        <w:tabs>
          <w:tab w:val="left" w:pos="2028"/>
        </w:tabs>
        <w:rPr>
          <w:rFonts w:ascii="Times New Roman" w:hAnsi="Times New Roman" w:cs="Times New Roman"/>
        </w:rPr>
      </w:pPr>
      <w:r w:rsidRPr="00324A75">
        <w:rPr>
          <w:rFonts w:ascii="Times New Roman" w:hAnsi="Times New Roman" w:cs="Times New Roman"/>
        </w:rPr>
        <w:t xml:space="preserve">Group </w:t>
      </w:r>
      <w:r w:rsidR="000E3B2D" w:rsidRPr="00324A75">
        <w:rPr>
          <w:rFonts w:ascii="Times New Roman" w:hAnsi="Times New Roman" w:cs="Times New Roman"/>
        </w:rPr>
        <w:t xml:space="preserve">member of that group sends the message to the group the message is stored </w:t>
      </w:r>
      <w:r w:rsidR="006E7773" w:rsidRPr="00324A75">
        <w:rPr>
          <w:rFonts w:ascii="Times New Roman" w:hAnsi="Times New Roman" w:cs="Times New Roman"/>
        </w:rPr>
        <w:t>in database and is sent to that group</w:t>
      </w:r>
      <w:r w:rsidRPr="00324A75">
        <w:rPr>
          <w:rFonts w:ascii="Times New Roman" w:hAnsi="Times New Roman" w:cs="Times New Roman"/>
        </w:rPr>
        <w:t>.</w:t>
      </w:r>
    </w:p>
    <w:p w14:paraId="491521B1" w14:textId="591717AF" w:rsidR="00686BAE" w:rsidRPr="00324A75" w:rsidRDefault="006E7773" w:rsidP="00686BAE">
      <w:pPr>
        <w:pStyle w:val="ListParagraph"/>
        <w:numPr>
          <w:ilvl w:val="0"/>
          <w:numId w:val="34"/>
        </w:numPr>
        <w:tabs>
          <w:tab w:val="left" w:pos="2028"/>
        </w:tabs>
        <w:rPr>
          <w:rFonts w:ascii="Times New Roman" w:hAnsi="Times New Roman" w:cs="Times New Roman"/>
        </w:rPr>
      </w:pPr>
      <w:r w:rsidRPr="00324A75">
        <w:rPr>
          <w:rFonts w:ascii="Times New Roman" w:hAnsi="Times New Roman" w:cs="Times New Roman"/>
        </w:rPr>
        <w:t xml:space="preserve">As user </w:t>
      </w:r>
      <w:r w:rsidR="00F97278" w:rsidRPr="00324A75">
        <w:rPr>
          <w:rFonts w:ascii="Times New Roman" w:hAnsi="Times New Roman" w:cs="Times New Roman"/>
        </w:rPr>
        <w:t xml:space="preserve">comes </w:t>
      </w:r>
      <w:proofErr w:type="gramStart"/>
      <w:r w:rsidR="00F97278" w:rsidRPr="00324A75">
        <w:rPr>
          <w:rFonts w:ascii="Times New Roman" w:hAnsi="Times New Roman" w:cs="Times New Roman"/>
        </w:rPr>
        <w:t>online</w:t>
      </w:r>
      <w:proofErr w:type="gramEnd"/>
      <w:r w:rsidR="00F97278" w:rsidRPr="00324A75">
        <w:rPr>
          <w:rFonts w:ascii="Times New Roman" w:hAnsi="Times New Roman" w:cs="Times New Roman"/>
        </w:rPr>
        <w:t xml:space="preserve"> they are able to see the message </w:t>
      </w:r>
      <w:r w:rsidR="000312B0" w:rsidRPr="00324A75">
        <w:rPr>
          <w:rFonts w:ascii="Times New Roman" w:hAnsi="Times New Roman" w:cs="Times New Roman"/>
        </w:rPr>
        <w:t>with sent user name and also able to reply</w:t>
      </w:r>
      <w:r w:rsidR="00686BAE" w:rsidRPr="00324A75">
        <w:rPr>
          <w:rFonts w:ascii="Times New Roman" w:hAnsi="Times New Roman" w:cs="Times New Roman"/>
        </w:rPr>
        <w:t>.</w:t>
      </w:r>
    </w:p>
    <w:p w14:paraId="767987FF" w14:textId="2320FA2F" w:rsidR="00CD06D7" w:rsidRPr="00324A75" w:rsidRDefault="00BE0ABE" w:rsidP="00CD06D7">
      <w:pPr>
        <w:tabs>
          <w:tab w:val="left" w:pos="2028"/>
        </w:tabs>
        <w:rPr>
          <w:rFonts w:ascii="Times New Roman" w:hAnsi="Times New Roman" w:cs="Times New Roman"/>
        </w:rPr>
      </w:pPr>
      <w:r w:rsidRPr="00324A75">
        <w:rPr>
          <w:noProof/>
        </w:rPr>
        <mc:AlternateContent>
          <mc:Choice Requires="wpg">
            <w:drawing>
              <wp:inline distT="0" distB="0" distL="0" distR="0" wp14:anchorId="432A9B0A" wp14:editId="7C70CE94">
                <wp:extent cx="5731510" cy="19685"/>
                <wp:effectExtent l="0" t="0" r="21590" b="18415"/>
                <wp:docPr id="785806956" name="Group 785806956"/>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92220531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16843946"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5825082"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99394171"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294324"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72098908"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3175495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6064375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81089175"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3870549" id="Group 785806956"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586A75EA" w14:textId="796738F7" w:rsidR="00CD06D7" w:rsidRPr="00BE0ABE" w:rsidRDefault="00CD06D7" w:rsidP="00CD06D7">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Anonymous Messaging</w:t>
      </w:r>
    </w:p>
    <w:p w14:paraId="073A7E48" w14:textId="68588403" w:rsidR="00CD06D7" w:rsidRPr="00324A75" w:rsidRDefault="00CD06D7" w:rsidP="00CD06D7">
      <w:pPr>
        <w:pStyle w:val="ListParagraph"/>
        <w:numPr>
          <w:ilvl w:val="0"/>
          <w:numId w:val="35"/>
        </w:numPr>
        <w:tabs>
          <w:tab w:val="left" w:pos="2028"/>
        </w:tabs>
        <w:rPr>
          <w:rFonts w:ascii="Times New Roman" w:hAnsi="Times New Roman" w:cs="Times New Roman"/>
        </w:rPr>
      </w:pPr>
      <w:r w:rsidRPr="00324A75">
        <w:rPr>
          <w:rFonts w:ascii="Times New Roman" w:hAnsi="Times New Roman" w:cs="Times New Roman"/>
        </w:rPr>
        <w:t xml:space="preserve">When the user sends the message </w:t>
      </w:r>
      <w:r w:rsidR="00850C5F" w:rsidRPr="00324A75">
        <w:rPr>
          <w:rFonts w:ascii="Times New Roman" w:hAnsi="Times New Roman" w:cs="Times New Roman"/>
        </w:rPr>
        <w:t xml:space="preserve">in the public forum the message is stored </w:t>
      </w:r>
      <w:r w:rsidR="00315F68" w:rsidRPr="00324A75">
        <w:rPr>
          <w:rFonts w:ascii="Times New Roman" w:hAnsi="Times New Roman" w:cs="Times New Roman"/>
        </w:rPr>
        <w:t>in database and is sent to the public forum.</w:t>
      </w:r>
    </w:p>
    <w:p w14:paraId="6A0B55B0" w14:textId="6D915368" w:rsidR="00CD06D7" w:rsidRPr="00324A75" w:rsidRDefault="00835434" w:rsidP="00CD06D7">
      <w:pPr>
        <w:pStyle w:val="ListParagraph"/>
        <w:numPr>
          <w:ilvl w:val="0"/>
          <w:numId w:val="35"/>
        </w:numPr>
        <w:tabs>
          <w:tab w:val="left" w:pos="2028"/>
        </w:tabs>
        <w:rPr>
          <w:rFonts w:ascii="Times New Roman" w:hAnsi="Times New Roman" w:cs="Times New Roman"/>
        </w:rPr>
      </w:pPr>
      <w:r w:rsidRPr="00324A75">
        <w:rPr>
          <w:rFonts w:ascii="Times New Roman" w:hAnsi="Times New Roman" w:cs="Times New Roman"/>
        </w:rPr>
        <w:t xml:space="preserve">As user comes online they are able to see </w:t>
      </w:r>
      <w:r w:rsidR="00327B48" w:rsidRPr="00324A75">
        <w:rPr>
          <w:rFonts w:ascii="Times New Roman" w:hAnsi="Times New Roman" w:cs="Times New Roman"/>
        </w:rPr>
        <w:t xml:space="preserve">the message with sent users </w:t>
      </w:r>
      <w:proofErr w:type="gramStart"/>
      <w:r w:rsidR="00327B48" w:rsidRPr="00324A75">
        <w:rPr>
          <w:rFonts w:ascii="Times New Roman" w:hAnsi="Times New Roman" w:cs="Times New Roman"/>
        </w:rPr>
        <w:t>anonymous  id</w:t>
      </w:r>
      <w:proofErr w:type="gramEnd"/>
      <w:r w:rsidR="00CD06D7" w:rsidRPr="00324A75">
        <w:rPr>
          <w:rFonts w:ascii="Times New Roman" w:hAnsi="Times New Roman" w:cs="Times New Roman"/>
        </w:rPr>
        <w:t>.</w:t>
      </w:r>
    </w:p>
    <w:p w14:paraId="6F3F564C" w14:textId="0EB20432" w:rsidR="00327B48" w:rsidRPr="00324A75" w:rsidRDefault="00BE0ABE" w:rsidP="00327B48">
      <w:pPr>
        <w:tabs>
          <w:tab w:val="left" w:pos="2028"/>
        </w:tabs>
        <w:rPr>
          <w:rFonts w:ascii="Times New Roman" w:hAnsi="Times New Roman" w:cs="Times New Roman"/>
        </w:rPr>
      </w:pPr>
      <w:r w:rsidRPr="00324A75">
        <w:rPr>
          <w:noProof/>
        </w:rPr>
        <mc:AlternateContent>
          <mc:Choice Requires="wpg">
            <w:drawing>
              <wp:inline distT="0" distB="0" distL="0" distR="0" wp14:anchorId="5E57B287" wp14:editId="34443219">
                <wp:extent cx="5731510" cy="19685"/>
                <wp:effectExtent l="0" t="0" r="21590" b="18415"/>
                <wp:docPr id="1388713354" name="Group 138871335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8941555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88187874"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688717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12592282"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0406108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5271958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2374337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92734825"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5698201"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CA31F2F" id="Group 138871335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&#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7824A911" w14:textId="1E82695D" w:rsidR="00327B48" w:rsidRPr="00BE0ABE" w:rsidRDefault="00327B48" w:rsidP="00327B48">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Search</w:t>
      </w:r>
    </w:p>
    <w:p w14:paraId="3176F041" w14:textId="20A98861" w:rsidR="00327B48" w:rsidRPr="00324A75" w:rsidRDefault="0056357F" w:rsidP="00327B48">
      <w:pPr>
        <w:pStyle w:val="ListParagraph"/>
        <w:numPr>
          <w:ilvl w:val="0"/>
          <w:numId w:val="36"/>
        </w:numPr>
        <w:tabs>
          <w:tab w:val="left" w:pos="2028"/>
        </w:tabs>
        <w:rPr>
          <w:rFonts w:ascii="Times New Roman" w:hAnsi="Times New Roman" w:cs="Times New Roman"/>
        </w:rPr>
      </w:pPr>
      <w:r w:rsidRPr="00324A75">
        <w:rPr>
          <w:rFonts w:ascii="Times New Roman" w:hAnsi="Times New Roman" w:cs="Times New Roman"/>
        </w:rPr>
        <w:t xml:space="preserve">The user inputs the search data that the user </w:t>
      </w:r>
      <w:r w:rsidR="004F409F" w:rsidRPr="00324A75">
        <w:rPr>
          <w:rFonts w:ascii="Times New Roman" w:hAnsi="Times New Roman" w:cs="Times New Roman"/>
        </w:rPr>
        <w:t>want</w:t>
      </w:r>
      <w:r w:rsidR="00940370" w:rsidRPr="00324A75">
        <w:rPr>
          <w:rFonts w:ascii="Times New Roman" w:hAnsi="Times New Roman" w:cs="Times New Roman"/>
        </w:rPr>
        <w:t>s</w:t>
      </w:r>
      <w:r w:rsidR="004F409F" w:rsidRPr="00324A75">
        <w:rPr>
          <w:rFonts w:ascii="Times New Roman" w:hAnsi="Times New Roman" w:cs="Times New Roman"/>
        </w:rPr>
        <w:t xml:space="preserve"> to search topic, date, username</w:t>
      </w:r>
      <w:r w:rsidR="00327B48" w:rsidRPr="00324A75">
        <w:rPr>
          <w:rFonts w:ascii="Times New Roman" w:hAnsi="Times New Roman" w:cs="Times New Roman"/>
        </w:rPr>
        <w:t>.</w:t>
      </w:r>
    </w:p>
    <w:p w14:paraId="3AEBC9DA" w14:textId="78459672" w:rsidR="00327B48" w:rsidRPr="00324A75" w:rsidRDefault="00007728" w:rsidP="00327B48">
      <w:pPr>
        <w:pStyle w:val="ListParagraph"/>
        <w:numPr>
          <w:ilvl w:val="0"/>
          <w:numId w:val="36"/>
        </w:numPr>
        <w:tabs>
          <w:tab w:val="left" w:pos="2028"/>
        </w:tabs>
        <w:rPr>
          <w:rFonts w:ascii="Times New Roman" w:hAnsi="Times New Roman" w:cs="Times New Roman"/>
        </w:rPr>
      </w:pPr>
      <w:r w:rsidRPr="00324A75">
        <w:rPr>
          <w:rFonts w:ascii="Times New Roman" w:hAnsi="Times New Roman" w:cs="Times New Roman"/>
        </w:rPr>
        <w:t xml:space="preserve">If there </w:t>
      </w:r>
      <w:proofErr w:type="gramStart"/>
      <w:r w:rsidRPr="00324A75">
        <w:rPr>
          <w:rFonts w:ascii="Times New Roman" w:hAnsi="Times New Roman" w:cs="Times New Roman"/>
        </w:rPr>
        <w:t>is</w:t>
      </w:r>
      <w:proofErr w:type="gramEnd"/>
      <w:r w:rsidRPr="00324A75">
        <w:rPr>
          <w:rFonts w:ascii="Times New Roman" w:hAnsi="Times New Roman" w:cs="Times New Roman"/>
        </w:rPr>
        <w:t xml:space="preserve"> no post/blogs </w:t>
      </w:r>
      <w:r w:rsidR="00A72F2A" w:rsidRPr="00324A75">
        <w:rPr>
          <w:rFonts w:ascii="Times New Roman" w:hAnsi="Times New Roman" w:cs="Times New Roman"/>
        </w:rPr>
        <w:t xml:space="preserve">that match </w:t>
      </w:r>
      <w:r w:rsidR="00637EAD" w:rsidRPr="00324A75">
        <w:rPr>
          <w:rFonts w:ascii="Times New Roman" w:hAnsi="Times New Roman" w:cs="Times New Roman"/>
        </w:rPr>
        <w:t xml:space="preserve">the search criteria </w:t>
      </w:r>
      <w:r w:rsidR="00940370" w:rsidRPr="00324A75">
        <w:rPr>
          <w:rFonts w:ascii="Times New Roman" w:hAnsi="Times New Roman" w:cs="Times New Roman"/>
        </w:rPr>
        <w:t>the system display no result message</w:t>
      </w:r>
      <w:r w:rsidR="00327B48" w:rsidRPr="00324A75">
        <w:rPr>
          <w:rFonts w:ascii="Times New Roman" w:hAnsi="Times New Roman" w:cs="Times New Roman"/>
        </w:rPr>
        <w:t>.</w:t>
      </w:r>
    </w:p>
    <w:p w14:paraId="4897EE33" w14:textId="00DF348E" w:rsidR="00940370" w:rsidRDefault="00855890" w:rsidP="00327B48">
      <w:pPr>
        <w:pStyle w:val="ListParagraph"/>
        <w:numPr>
          <w:ilvl w:val="0"/>
          <w:numId w:val="36"/>
        </w:numPr>
        <w:tabs>
          <w:tab w:val="left" w:pos="2028"/>
        </w:tabs>
        <w:rPr>
          <w:rFonts w:ascii="Times New Roman" w:hAnsi="Times New Roman" w:cs="Times New Roman"/>
        </w:rPr>
      </w:pPr>
      <w:r w:rsidRPr="00324A75">
        <w:rPr>
          <w:rFonts w:ascii="Times New Roman" w:hAnsi="Times New Roman" w:cs="Times New Roman"/>
        </w:rPr>
        <w:t xml:space="preserve">If there is post </w:t>
      </w:r>
      <w:r w:rsidR="0057504E" w:rsidRPr="00324A75">
        <w:rPr>
          <w:rFonts w:ascii="Times New Roman" w:hAnsi="Times New Roman" w:cs="Times New Roman"/>
        </w:rPr>
        <w:t xml:space="preserve">that match the search criteria the system </w:t>
      </w:r>
      <w:r w:rsidR="00831E14" w:rsidRPr="00324A75">
        <w:rPr>
          <w:rFonts w:ascii="Times New Roman" w:hAnsi="Times New Roman" w:cs="Times New Roman"/>
        </w:rPr>
        <w:t>displayed the list of search result.</w:t>
      </w:r>
    </w:p>
    <w:p w14:paraId="15BE5A9C" w14:textId="334717BC" w:rsidR="00BE0ABE" w:rsidRPr="00BE0ABE" w:rsidRDefault="00BE0ABE" w:rsidP="00BE0ABE">
      <w:pPr>
        <w:tabs>
          <w:tab w:val="left" w:pos="2028"/>
        </w:tabs>
        <w:rPr>
          <w:rFonts w:ascii="Times New Roman" w:hAnsi="Times New Roman" w:cs="Times New Roman"/>
        </w:rPr>
      </w:pPr>
      <w:r w:rsidRPr="00324A75">
        <w:rPr>
          <w:noProof/>
        </w:rPr>
        <mc:AlternateContent>
          <mc:Choice Requires="wpg">
            <w:drawing>
              <wp:inline distT="0" distB="0" distL="0" distR="0" wp14:anchorId="496666AE" wp14:editId="3CDFB7F9">
                <wp:extent cx="5731510" cy="19685"/>
                <wp:effectExtent l="0" t="0" r="21590" b="18415"/>
                <wp:docPr id="1887879777" name="Group 188787977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850376355"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2450950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56738651"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38363371"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0802564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09155008"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83011079"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55759974"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85144308"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61008FD" id="Group 188787977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674F7124" w14:textId="14264E35" w:rsidR="00FD3A3E" w:rsidRPr="00BE0ABE" w:rsidRDefault="00FD3A3E" w:rsidP="00FD3A3E">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Report Issue</w:t>
      </w:r>
    </w:p>
    <w:p w14:paraId="6DB450C9" w14:textId="2247B202" w:rsidR="00FD3A3E" w:rsidRPr="00324A75" w:rsidRDefault="00FD3A3E" w:rsidP="00FD3A3E">
      <w:pPr>
        <w:pStyle w:val="ListParagraph"/>
        <w:numPr>
          <w:ilvl w:val="0"/>
          <w:numId w:val="37"/>
        </w:numPr>
        <w:tabs>
          <w:tab w:val="left" w:pos="2028"/>
        </w:tabs>
        <w:rPr>
          <w:rFonts w:ascii="Times New Roman" w:hAnsi="Times New Roman" w:cs="Times New Roman"/>
        </w:rPr>
      </w:pPr>
      <w:r w:rsidRPr="00324A75">
        <w:rPr>
          <w:rFonts w:ascii="Times New Roman" w:hAnsi="Times New Roman" w:cs="Times New Roman"/>
        </w:rPr>
        <w:t xml:space="preserve">The </w:t>
      </w:r>
      <w:r w:rsidR="009F0D36" w:rsidRPr="00324A75">
        <w:rPr>
          <w:rFonts w:ascii="Times New Roman" w:hAnsi="Times New Roman" w:cs="Times New Roman"/>
        </w:rPr>
        <w:t>user request for the report issue page</w:t>
      </w:r>
      <w:r w:rsidRPr="00324A75">
        <w:rPr>
          <w:rFonts w:ascii="Times New Roman" w:hAnsi="Times New Roman" w:cs="Times New Roman"/>
        </w:rPr>
        <w:t>.</w:t>
      </w:r>
    </w:p>
    <w:p w14:paraId="398C1FA3" w14:textId="1321A3FC" w:rsidR="00FD3A3E" w:rsidRPr="00324A75" w:rsidRDefault="009433B7" w:rsidP="00FD3A3E">
      <w:pPr>
        <w:pStyle w:val="ListParagraph"/>
        <w:numPr>
          <w:ilvl w:val="0"/>
          <w:numId w:val="37"/>
        </w:numPr>
        <w:tabs>
          <w:tab w:val="left" w:pos="2028"/>
        </w:tabs>
        <w:rPr>
          <w:rFonts w:ascii="Times New Roman" w:hAnsi="Times New Roman" w:cs="Times New Roman"/>
        </w:rPr>
      </w:pPr>
      <w:r w:rsidRPr="00324A75">
        <w:rPr>
          <w:rFonts w:ascii="Times New Roman" w:hAnsi="Times New Roman" w:cs="Times New Roman"/>
        </w:rPr>
        <w:t>The user gets the report issue form</w:t>
      </w:r>
      <w:r w:rsidR="00793947" w:rsidRPr="00324A75">
        <w:rPr>
          <w:rFonts w:ascii="Times New Roman" w:hAnsi="Times New Roman" w:cs="Times New Roman"/>
        </w:rPr>
        <w:t>.</w:t>
      </w:r>
    </w:p>
    <w:p w14:paraId="74E92A06" w14:textId="17CC4DE4" w:rsidR="00793947" w:rsidRPr="00324A75" w:rsidRDefault="00793947" w:rsidP="00FD3A3E">
      <w:pPr>
        <w:pStyle w:val="ListParagraph"/>
        <w:numPr>
          <w:ilvl w:val="0"/>
          <w:numId w:val="37"/>
        </w:numPr>
        <w:tabs>
          <w:tab w:val="left" w:pos="2028"/>
        </w:tabs>
        <w:rPr>
          <w:rFonts w:ascii="Times New Roman" w:hAnsi="Times New Roman" w:cs="Times New Roman"/>
        </w:rPr>
      </w:pPr>
      <w:r w:rsidRPr="00324A75">
        <w:rPr>
          <w:rFonts w:ascii="Times New Roman" w:hAnsi="Times New Roman" w:cs="Times New Roman"/>
        </w:rPr>
        <w:t>The user fills the issue forum</w:t>
      </w:r>
      <w:r w:rsidR="0073491F" w:rsidRPr="00324A75">
        <w:rPr>
          <w:rFonts w:ascii="Times New Roman" w:hAnsi="Times New Roman" w:cs="Times New Roman"/>
        </w:rPr>
        <w:t>s and submits.</w:t>
      </w:r>
    </w:p>
    <w:p w14:paraId="68AAAD9E" w14:textId="31600CBC" w:rsidR="0073491F" w:rsidRPr="00324A75" w:rsidRDefault="0073491F" w:rsidP="00FD3A3E">
      <w:pPr>
        <w:pStyle w:val="ListParagraph"/>
        <w:numPr>
          <w:ilvl w:val="0"/>
          <w:numId w:val="37"/>
        </w:numPr>
        <w:tabs>
          <w:tab w:val="left" w:pos="2028"/>
        </w:tabs>
        <w:rPr>
          <w:rFonts w:ascii="Times New Roman" w:hAnsi="Times New Roman" w:cs="Times New Roman"/>
        </w:rPr>
      </w:pPr>
      <w:r w:rsidRPr="00324A75">
        <w:rPr>
          <w:rFonts w:ascii="Times New Roman" w:hAnsi="Times New Roman" w:cs="Times New Roman"/>
        </w:rPr>
        <w:t xml:space="preserve">If the invalid </w:t>
      </w:r>
      <w:r w:rsidR="00F368B4" w:rsidRPr="00324A75">
        <w:rPr>
          <w:rFonts w:ascii="Times New Roman" w:hAnsi="Times New Roman" w:cs="Times New Roman"/>
        </w:rPr>
        <w:t xml:space="preserve">data is input the system </w:t>
      </w:r>
      <w:r w:rsidR="00505F26" w:rsidRPr="00324A75">
        <w:rPr>
          <w:rFonts w:ascii="Times New Roman" w:hAnsi="Times New Roman" w:cs="Times New Roman"/>
        </w:rPr>
        <w:t>will response with error message</w:t>
      </w:r>
      <w:r w:rsidR="00F95333" w:rsidRPr="00324A75">
        <w:rPr>
          <w:rFonts w:ascii="Times New Roman" w:hAnsi="Times New Roman" w:cs="Times New Roman"/>
        </w:rPr>
        <w:t>.</w:t>
      </w:r>
    </w:p>
    <w:p w14:paraId="2FBE3A6D" w14:textId="13515A3B" w:rsidR="00F95333" w:rsidRPr="00324A75" w:rsidRDefault="00F95333" w:rsidP="00FD3A3E">
      <w:pPr>
        <w:pStyle w:val="ListParagraph"/>
        <w:numPr>
          <w:ilvl w:val="0"/>
          <w:numId w:val="37"/>
        </w:numPr>
        <w:tabs>
          <w:tab w:val="left" w:pos="2028"/>
        </w:tabs>
        <w:rPr>
          <w:rFonts w:ascii="Times New Roman" w:hAnsi="Times New Roman" w:cs="Times New Roman"/>
        </w:rPr>
      </w:pPr>
      <w:r w:rsidRPr="00324A75">
        <w:rPr>
          <w:rFonts w:ascii="Times New Roman" w:hAnsi="Times New Roman" w:cs="Times New Roman"/>
        </w:rPr>
        <w:t xml:space="preserve">If the data is valid </w:t>
      </w:r>
      <w:r w:rsidR="00A91DD7" w:rsidRPr="00324A75">
        <w:rPr>
          <w:rFonts w:ascii="Times New Roman" w:hAnsi="Times New Roman" w:cs="Times New Roman"/>
        </w:rPr>
        <w:t xml:space="preserve">the data is stored in database </w:t>
      </w:r>
      <w:r w:rsidR="00CD003C" w:rsidRPr="00324A75">
        <w:rPr>
          <w:rFonts w:ascii="Times New Roman" w:hAnsi="Times New Roman" w:cs="Times New Roman"/>
        </w:rPr>
        <w:t xml:space="preserve">and in return gets the response </w:t>
      </w:r>
      <w:r w:rsidR="00735E2B" w:rsidRPr="00324A75">
        <w:rPr>
          <w:rFonts w:ascii="Times New Roman" w:hAnsi="Times New Roman" w:cs="Times New Roman"/>
        </w:rPr>
        <w:t>and status of the issue.</w:t>
      </w:r>
    </w:p>
    <w:p w14:paraId="03D67392" w14:textId="704B6A92" w:rsidR="00735E2B" w:rsidRPr="00324A75" w:rsidRDefault="00735E2B" w:rsidP="00FD3A3E">
      <w:pPr>
        <w:pStyle w:val="ListParagraph"/>
        <w:numPr>
          <w:ilvl w:val="0"/>
          <w:numId w:val="37"/>
        </w:numPr>
        <w:tabs>
          <w:tab w:val="left" w:pos="2028"/>
        </w:tabs>
        <w:rPr>
          <w:rFonts w:ascii="Times New Roman" w:hAnsi="Times New Roman" w:cs="Times New Roman"/>
        </w:rPr>
      </w:pPr>
      <w:r w:rsidRPr="00324A75">
        <w:rPr>
          <w:rFonts w:ascii="Times New Roman" w:hAnsi="Times New Roman" w:cs="Times New Roman"/>
        </w:rPr>
        <w:t xml:space="preserve">If the user </w:t>
      </w:r>
      <w:r w:rsidR="001624F8" w:rsidRPr="00324A75">
        <w:rPr>
          <w:rFonts w:ascii="Times New Roman" w:hAnsi="Times New Roman" w:cs="Times New Roman"/>
        </w:rPr>
        <w:t xml:space="preserve">wants </w:t>
      </w:r>
      <w:r w:rsidR="00901FB2" w:rsidRPr="00324A75">
        <w:rPr>
          <w:rFonts w:ascii="Times New Roman" w:hAnsi="Times New Roman" w:cs="Times New Roman"/>
        </w:rPr>
        <w:t xml:space="preserve">to view the report status </w:t>
      </w:r>
      <w:r w:rsidR="00B95257" w:rsidRPr="00324A75">
        <w:rPr>
          <w:rFonts w:ascii="Times New Roman" w:hAnsi="Times New Roman" w:cs="Times New Roman"/>
        </w:rPr>
        <w:t>the user can request for viewing of the details</w:t>
      </w:r>
      <w:r w:rsidR="00DE6C21" w:rsidRPr="00324A75">
        <w:rPr>
          <w:rFonts w:ascii="Times New Roman" w:hAnsi="Times New Roman" w:cs="Times New Roman"/>
        </w:rPr>
        <w:t>.</w:t>
      </w:r>
    </w:p>
    <w:p w14:paraId="11586204" w14:textId="6DA1A837" w:rsidR="00DE6C21" w:rsidRPr="00BE0ABE" w:rsidRDefault="00BE0ABE" w:rsidP="00DE6C21">
      <w:pPr>
        <w:tabs>
          <w:tab w:val="left" w:pos="2028"/>
        </w:tabs>
        <w:rPr>
          <w:rFonts w:ascii="Times New Roman" w:hAnsi="Times New Roman" w:cs="Times New Roman"/>
          <w:sz w:val="24"/>
          <w:szCs w:val="24"/>
        </w:rPr>
      </w:pPr>
      <w:r w:rsidRPr="00BE0ABE">
        <w:rPr>
          <w:noProof/>
          <w:sz w:val="24"/>
          <w:szCs w:val="24"/>
        </w:rPr>
        <mc:AlternateContent>
          <mc:Choice Requires="wpg">
            <w:drawing>
              <wp:inline distT="0" distB="0" distL="0" distR="0" wp14:anchorId="6DBF413C" wp14:editId="02B59E8C">
                <wp:extent cx="5731510" cy="19685"/>
                <wp:effectExtent l="0" t="0" r="21590" b="18415"/>
                <wp:docPr id="1506111365" name="Group 1506111365"/>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19049970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4220003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97655691"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1842760"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72164660"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36903531"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81735532"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88517265"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37209035"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45F8797" id="Group 1506111365"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28B2030B" w14:textId="4B1E8D32" w:rsidR="00DE6C21" w:rsidRPr="00BE0ABE" w:rsidRDefault="00DE6C21" w:rsidP="00DE6C21">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Resolve issue</w:t>
      </w:r>
    </w:p>
    <w:p w14:paraId="502B8826" w14:textId="700ADE95" w:rsidR="00DE6C21" w:rsidRPr="00324A75" w:rsidRDefault="00DE6C21" w:rsidP="00DE6C21">
      <w:pPr>
        <w:pStyle w:val="ListParagraph"/>
        <w:numPr>
          <w:ilvl w:val="0"/>
          <w:numId w:val="38"/>
        </w:numPr>
        <w:tabs>
          <w:tab w:val="left" w:pos="2028"/>
        </w:tabs>
        <w:rPr>
          <w:rFonts w:ascii="Times New Roman" w:hAnsi="Times New Roman" w:cs="Times New Roman"/>
        </w:rPr>
      </w:pPr>
      <w:r w:rsidRPr="00324A75">
        <w:rPr>
          <w:rFonts w:ascii="Times New Roman" w:hAnsi="Times New Roman" w:cs="Times New Roman"/>
        </w:rPr>
        <w:t xml:space="preserve">Admin </w:t>
      </w:r>
      <w:r w:rsidR="00701D08" w:rsidRPr="00324A75">
        <w:rPr>
          <w:rFonts w:ascii="Times New Roman" w:hAnsi="Times New Roman" w:cs="Times New Roman"/>
        </w:rPr>
        <w:t>request for reporting page.</w:t>
      </w:r>
    </w:p>
    <w:p w14:paraId="52098194" w14:textId="26807CF6" w:rsidR="00737205" w:rsidRPr="00324A75" w:rsidRDefault="00701D08" w:rsidP="00737205">
      <w:pPr>
        <w:pStyle w:val="ListParagraph"/>
        <w:numPr>
          <w:ilvl w:val="0"/>
          <w:numId w:val="38"/>
        </w:numPr>
        <w:tabs>
          <w:tab w:val="left" w:pos="2028"/>
        </w:tabs>
        <w:rPr>
          <w:rFonts w:ascii="Times New Roman" w:hAnsi="Times New Roman" w:cs="Times New Roman"/>
        </w:rPr>
      </w:pPr>
      <w:r w:rsidRPr="00324A75">
        <w:rPr>
          <w:rFonts w:ascii="Times New Roman" w:hAnsi="Times New Roman" w:cs="Times New Roman"/>
        </w:rPr>
        <w:t xml:space="preserve">System provides </w:t>
      </w:r>
      <w:r w:rsidR="00737205" w:rsidRPr="00324A75">
        <w:rPr>
          <w:rFonts w:ascii="Times New Roman" w:hAnsi="Times New Roman" w:cs="Times New Roman"/>
        </w:rPr>
        <w:t>the all issue with details.</w:t>
      </w:r>
    </w:p>
    <w:p w14:paraId="75AAB1B8" w14:textId="317DA30B" w:rsidR="00737205" w:rsidRPr="00324A75" w:rsidRDefault="00737205" w:rsidP="00737205">
      <w:pPr>
        <w:pStyle w:val="ListParagraph"/>
        <w:numPr>
          <w:ilvl w:val="0"/>
          <w:numId w:val="38"/>
        </w:numPr>
        <w:tabs>
          <w:tab w:val="left" w:pos="2028"/>
        </w:tabs>
        <w:rPr>
          <w:rFonts w:ascii="Times New Roman" w:hAnsi="Times New Roman" w:cs="Times New Roman"/>
        </w:rPr>
      </w:pPr>
      <w:r w:rsidRPr="00324A75">
        <w:rPr>
          <w:rFonts w:ascii="Times New Roman" w:hAnsi="Times New Roman" w:cs="Times New Roman"/>
        </w:rPr>
        <w:t xml:space="preserve">Admin view </w:t>
      </w:r>
      <w:r w:rsidR="008E2436" w:rsidRPr="00324A75">
        <w:rPr>
          <w:rFonts w:ascii="Times New Roman" w:hAnsi="Times New Roman" w:cs="Times New Roman"/>
        </w:rPr>
        <w:t>the issue and resolve the issue.</w:t>
      </w:r>
    </w:p>
    <w:p w14:paraId="4E52D7EB" w14:textId="21078103" w:rsidR="008E2436" w:rsidRPr="00324A75" w:rsidRDefault="008E2436" w:rsidP="00737205">
      <w:pPr>
        <w:pStyle w:val="ListParagraph"/>
        <w:numPr>
          <w:ilvl w:val="0"/>
          <w:numId w:val="38"/>
        </w:numPr>
        <w:tabs>
          <w:tab w:val="left" w:pos="2028"/>
        </w:tabs>
        <w:rPr>
          <w:rFonts w:ascii="Times New Roman" w:hAnsi="Times New Roman" w:cs="Times New Roman"/>
        </w:rPr>
      </w:pPr>
      <w:r w:rsidRPr="00324A75">
        <w:rPr>
          <w:rFonts w:ascii="Times New Roman" w:hAnsi="Times New Roman" w:cs="Times New Roman"/>
        </w:rPr>
        <w:t xml:space="preserve">If the issue </w:t>
      </w:r>
      <w:r w:rsidR="00E92110" w:rsidRPr="00324A75">
        <w:rPr>
          <w:rFonts w:ascii="Times New Roman" w:hAnsi="Times New Roman" w:cs="Times New Roman"/>
        </w:rPr>
        <w:t>is resolved the admin sends the resolved the admin sends the resolved</w:t>
      </w:r>
      <w:r w:rsidR="00E77636" w:rsidRPr="00324A75">
        <w:rPr>
          <w:rFonts w:ascii="Times New Roman" w:hAnsi="Times New Roman" w:cs="Times New Roman"/>
        </w:rPr>
        <w:t xml:space="preserve"> status.</w:t>
      </w:r>
    </w:p>
    <w:p w14:paraId="1FF2C6B2" w14:textId="5B4B7AA7" w:rsidR="00E77636" w:rsidRPr="00324A75" w:rsidRDefault="00E77636" w:rsidP="00737205">
      <w:pPr>
        <w:pStyle w:val="ListParagraph"/>
        <w:numPr>
          <w:ilvl w:val="0"/>
          <w:numId w:val="38"/>
        </w:numPr>
        <w:tabs>
          <w:tab w:val="left" w:pos="2028"/>
        </w:tabs>
        <w:rPr>
          <w:rFonts w:ascii="Times New Roman" w:hAnsi="Times New Roman" w:cs="Times New Roman"/>
        </w:rPr>
      </w:pPr>
      <w:r w:rsidRPr="00324A75">
        <w:rPr>
          <w:rFonts w:ascii="Times New Roman" w:hAnsi="Times New Roman" w:cs="Times New Roman"/>
        </w:rPr>
        <w:t xml:space="preserve">If the issue is not resolvable the admin sends the </w:t>
      </w:r>
      <w:r w:rsidR="00201FA4" w:rsidRPr="00324A75">
        <w:rPr>
          <w:rFonts w:ascii="Times New Roman" w:hAnsi="Times New Roman" w:cs="Times New Roman"/>
        </w:rPr>
        <w:t>not resolvable status.</w:t>
      </w:r>
    </w:p>
    <w:p w14:paraId="082C0C39" w14:textId="051E2717" w:rsidR="00201FA4" w:rsidRPr="00324A75" w:rsidRDefault="00BE0ABE" w:rsidP="00201FA4">
      <w:pPr>
        <w:tabs>
          <w:tab w:val="left" w:pos="2028"/>
        </w:tabs>
        <w:rPr>
          <w:rFonts w:ascii="Times New Roman" w:hAnsi="Times New Roman" w:cs="Times New Roman"/>
        </w:rPr>
      </w:pPr>
      <w:r w:rsidRPr="00324A75">
        <w:rPr>
          <w:noProof/>
        </w:rPr>
        <mc:AlternateContent>
          <mc:Choice Requires="wpg">
            <w:drawing>
              <wp:inline distT="0" distB="0" distL="0" distR="0" wp14:anchorId="70CE5027" wp14:editId="713F6967">
                <wp:extent cx="5731510" cy="19685"/>
                <wp:effectExtent l="0" t="0" r="21590" b="18415"/>
                <wp:docPr id="1708289460" name="Group 170828946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4040434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0866645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59063591"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4509714"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2495907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4088306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94209099"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12204636"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2770169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7298A43" id="Group 170828946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&#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6E063E75" w14:textId="416E13BB" w:rsidR="00201FA4" w:rsidRPr="00BE0ABE" w:rsidRDefault="00201FA4" w:rsidP="00201FA4">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Chatbot</w:t>
      </w:r>
    </w:p>
    <w:p w14:paraId="0096FBE7" w14:textId="7E6D487B" w:rsidR="00201FA4" w:rsidRPr="00324A75" w:rsidRDefault="00201FA4" w:rsidP="00201FA4">
      <w:pPr>
        <w:pStyle w:val="ListParagraph"/>
        <w:numPr>
          <w:ilvl w:val="0"/>
          <w:numId w:val="39"/>
        </w:numPr>
        <w:tabs>
          <w:tab w:val="left" w:pos="2028"/>
        </w:tabs>
        <w:rPr>
          <w:rFonts w:ascii="Times New Roman" w:hAnsi="Times New Roman" w:cs="Times New Roman"/>
        </w:rPr>
      </w:pPr>
      <w:r w:rsidRPr="00324A75">
        <w:rPr>
          <w:rFonts w:ascii="Times New Roman" w:hAnsi="Times New Roman" w:cs="Times New Roman"/>
        </w:rPr>
        <w:t>User request for chatbot.</w:t>
      </w:r>
    </w:p>
    <w:p w14:paraId="3B4A87E3" w14:textId="23EC9423" w:rsidR="00201FA4" w:rsidRPr="00324A75" w:rsidRDefault="008D75D8" w:rsidP="00201FA4">
      <w:pPr>
        <w:pStyle w:val="ListParagraph"/>
        <w:numPr>
          <w:ilvl w:val="0"/>
          <w:numId w:val="39"/>
        </w:numPr>
        <w:tabs>
          <w:tab w:val="left" w:pos="2028"/>
        </w:tabs>
        <w:rPr>
          <w:rFonts w:ascii="Times New Roman" w:hAnsi="Times New Roman" w:cs="Times New Roman"/>
        </w:rPr>
      </w:pPr>
      <w:r w:rsidRPr="00324A75">
        <w:rPr>
          <w:rFonts w:ascii="Times New Roman" w:hAnsi="Times New Roman" w:cs="Times New Roman"/>
        </w:rPr>
        <w:t>System provides the chatbot</w:t>
      </w:r>
      <w:r w:rsidR="00201FA4" w:rsidRPr="00324A75">
        <w:rPr>
          <w:rFonts w:ascii="Times New Roman" w:hAnsi="Times New Roman" w:cs="Times New Roman"/>
        </w:rPr>
        <w:t>.</w:t>
      </w:r>
    </w:p>
    <w:p w14:paraId="68A27844" w14:textId="08F5800E" w:rsidR="008D75D8" w:rsidRPr="00324A75" w:rsidRDefault="008D75D8" w:rsidP="00201FA4">
      <w:pPr>
        <w:pStyle w:val="ListParagraph"/>
        <w:numPr>
          <w:ilvl w:val="0"/>
          <w:numId w:val="39"/>
        </w:numPr>
        <w:tabs>
          <w:tab w:val="left" w:pos="2028"/>
        </w:tabs>
        <w:rPr>
          <w:rFonts w:ascii="Times New Roman" w:hAnsi="Times New Roman" w:cs="Times New Roman"/>
        </w:rPr>
      </w:pPr>
      <w:r w:rsidRPr="00324A75">
        <w:rPr>
          <w:rFonts w:ascii="Times New Roman" w:hAnsi="Times New Roman" w:cs="Times New Roman"/>
        </w:rPr>
        <w:t>User inputs the query.</w:t>
      </w:r>
    </w:p>
    <w:p w14:paraId="6A178177" w14:textId="32EFE493" w:rsidR="008D75D8" w:rsidRPr="00324A75" w:rsidRDefault="00E223B2" w:rsidP="00201FA4">
      <w:pPr>
        <w:pStyle w:val="ListParagraph"/>
        <w:numPr>
          <w:ilvl w:val="0"/>
          <w:numId w:val="39"/>
        </w:numPr>
        <w:tabs>
          <w:tab w:val="left" w:pos="2028"/>
        </w:tabs>
        <w:rPr>
          <w:rFonts w:ascii="Times New Roman" w:hAnsi="Times New Roman" w:cs="Times New Roman"/>
        </w:rPr>
      </w:pPr>
      <w:r w:rsidRPr="00324A75">
        <w:rPr>
          <w:rFonts w:ascii="Times New Roman" w:hAnsi="Times New Roman" w:cs="Times New Roman"/>
        </w:rPr>
        <w:t xml:space="preserve">If the system has response </w:t>
      </w:r>
      <w:r w:rsidR="005F45DB" w:rsidRPr="00324A75">
        <w:rPr>
          <w:rFonts w:ascii="Times New Roman" w:hAnsi="Times New Roman" w:cs="Times New Roman"/>
        </w:rPr>
        <w:t xml:space="preserve">related to the query the system response with </w:t>
      </w:r>
      <w:r w:rsidR="0075330F" w:rsidRPr="00324A75">
        <w:rPr>
          <w:rFonts w:ascii="Times New Roman" w:hAnsi="Times New Roman" w:cs="Times New Roman"/>
        </w:rPr>
        <w:t>the answer.</w:t>
      </w:r>
    </w:p>
    <w:p w14:paraId="5A6E44BA" w14:textId="782E2484" w:rsidR="0075330F" w:rsidRPr="00324A75" w:rsidRDefault="0075330F" w:rsidP="00201FA4">
      <w:pPr>
        <w:pStyle w:val="ListParagraph"/>
        <w:numPr>
          <w:ilvl w:val="0"/>
          <w:numId w:val="39"/>
        </w:numPr>
        <w:tabs>
          <w:tab w:val="left" w:pos="2028"/>
        </w:tabs>
        <w:rPr>
          <w:rFonts w:ascii="Times New Roman" w:hAnsi="Times New Roman" w:cs="Times New Roman"/>
        </w:rPr>
      </w:pPr>
      <w:r w:rsidRPr="00324A75">
        <w:rPr>
          <w:rFonts w:ascii="Times New Roman" w:hAnsi="Times New Roman" w:cs="Times New Roman"/>
        </w:rPr>
        <w:t xml:space="preserve">If the system </w:t>
      </w:r>
      <w:proofErr w:type="gramStart"/>
      <w:r w:rsidRPr="00324A75">
        <w:rPr>
          <w:rFonts w:ascii="Times New Roman" w:hAnsi="Times New Roman" w:cs="Times New Roman"/>
        </w:rPr>
        <w:t>don’t</w:t>
      </w:r>
      <w:proofErr w:type="gramEnd"/>
      <w:r w:rsidRPr="00324A75">
        <w:rPr>
          <w:rFonts w:ascii="Times New Roman" w:hAnsi="Times New Roman" w:cs="Times New Roman"/>
        </w:rPr>
        <w:t xml:space="preserve"> have </w:t>
      </w:r>
      <w:r w:rsidR="00F80D9C" w:rsidRPr="00324A75">
        <w:rPr>
          <w:rFonts w:ascii="Times New Roman" w:hAnsi="Times New Roman" w:cs="Times New Roman"/>
        </w:rPr>
        <w:t xml:space="preserve">the response to the query the system displayed </w:t>
      </w:r>
      <w:r w:rsidR="00ED6104" w:rsidRPr="00324A75">
        <w:rPr>
          <w:rFonts w:ascii="Times New Roman" w:hAnsi="Times New Roman" w:cs="Times New Roman"/>
        </w:rPr>
        <w:t>the message of not answering query.</w:t>
      </w:r>
    </w:p>
    <w:p w14:paraId="1F33F161" w14:textId="28BB9A51" w:rsidR="00231A21" w:rsidRPr="00324A75" w:rsidRDefault="00BE0ABE" w:rsidP="00231A21">
      <w:pPr>
        <w:tabs>
          <w:tab w:val="left" w:pos="2028"/>
        </w:tabs>
        <w:rPr>
          <w:rFonts w:ascii="Times New Roman" w:hAnsi="Times New Roman" w:cs="Times New Roman"/>
        </w:rPr>
      </w:pPr>
      <w:r w:rsidRPr="00324A75">
        <w:rPr>
          <w:noProof/>
        </w:rPr>
        <mc:AlternateContent>
          <mc:Choice Requires="wpg">
            <w:drawing>
              <wp:inline distT="0" distB="0" distL="0" distR="0" wp14:anchorId="401BDFAE" wp14:editId="58B92EB9">
                <wp:extent cx="5731510" cy="19685"/>
                <wp:effectExtent l="0" t="0" r="21590" b="18415"/>
                <wp:docPr id="560310224" name="Group 56031022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870492542"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49097974"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66585651"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3674840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23523713"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985812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9302694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8226925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8630789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C38B7FA" id="Group 56031022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&#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5308DBE9" w14:textId="6C796565" w:rsidR="00231A21" w:rsidRPr="00BE0ABE" w:rsidRDefault="00231A21" w:rsidP="00231A21">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Forgot Password</w:t>
      </w:r>
    </w:p>
    <w:p w14:paraId="15E953F0" w14:textId="6A8B30A4" w:rsidR="00231A21" w:rsidRPr="00324A75" w:rsidRDefault="00231A21" w:rsidP="00231A21">
      <w:pPr>
        <w:pStyle w:val="ListParagraph"/>
        <w:numPr>
          <w:ilvl w:val="0"/>
          <w:numId w:val="40"/>
        </w:numPr>
        <w:tabs>
          <w:tab w:val="left" w:pos="2028"/>
        </w:tabs>
        <w:rPr>
          <w:rFonts w:ascii="Times New Roman" w:hAnsi="Times New Roman" w:cs="Times New Roman"/>
        </w:rPr>
      </w:pPr>
      <w:r w:rsidRPr="00324A75">
        <w:rPr>
          <w:rFonts w:ascii="Times New Roman" w:hAnsi="Times New Roman" w:cs="Times New Roman"/>
        </w:rPr>
        <w:t>The user vis</w:t>
      </w:r>
      <w:r w:rsidR="00EF5880" w:rsidRPr="00324A75">
        <w:rPr>
          <w:rFonts w:ascii="Times New Roman" w:hAnsi="Times New Roman" w:cs="Times New Roman"/>
        </w:rPr>
        <w:t>its the login page.</w:t>
      </w:r>
    </w:p>
    <w:p w14:paraId="3345CCF2" w14:textId="38BA9FA4" w:rsidR="00231A21" w:rsidRPr="00324A75" w:rsidRDefault="00EF5880" w:rsidP="00231A21">
      <w:pPr>
        <w:pStyle w:val="ListParagraph"/>
        <w:numPr>
          <w:ilvl w:val="0"/>
          <w:numId w:val="40"/>
        </w:numPr>
        <w:tabs>
          <w:tab w:val="left" w:pos="2028"/>
        </w:tabs>
        <w:rPr>
          <w:rFonts w:ascii="Times New Roman" w:hAnsi="Times New Roman" w:cs="Times New Roman"/>
        </w:rPr>
      </w:pPr>
      <w:r w:rsidRPr="00324A75">
        <w:rPr>
          <w:rFonts w:ascii="Times New Roman" w:hAnsi="Times New Roman" w:cs="Times New Roman"/>
        </w:rPr>
        <w:t>Click the forgot password</w:t>
      </w:r>
      <w:r w:rsidR="00231A21" w:rsidRPr="00324A75">
        <w:rPr>
          <w:rFonts w:ascii="Times New Roman" w:hAnsi="Times New Roman" w:cs="Times New Roman"/>
        </w:rPr>
        <w:t>.</w:t>
      </w:r>
    </w:p>
    <w:p w14:paraId="4184CD8F" w14:textId="038CDC5D" w:rsidR="00EF5880" w:rsidRPr="00324A75" w:rsidRDefault="00F71B6F" w:rsidP="00231A21">
      <w:pPr>
        <w:pStyle w:val="ListParagraph"/>
        <w:numPr>
          <w:ilvl w:val="0"/>
          <w:numId w:val="40"/>
        </w:numPr>
        <w:tabs>
          <w:tab w:val="left" w:pos="2028"/>
        </w:tabs>
        <w:rPr>
          <w:rFonts w:ascii="Times New Roman" w:hAnsi="Times New Roman" w:cs="Times New Roman"/>
        </w:rPr>
      </w:pPr>
      <w:r w:rsidRPr="00324A75">
        <w:rPr>
          <w:rFonts w:ascii="Times New Roman" w:hAnsi="Times New Roman" w:cs="Times New Roman"/>
        </w:rPr>
        <w:t>Clicks the forgot password.</w:t>
      </w:r>
    </w:p>
    <w:p w14:paraId="07981921" w14:textId="2A50E262" w:rsidR="00F66B3F" w:rsidRPr="00324A75" w:rsidRDefault="00F66B3F" w:rsidP="00231A21">
      <w:pPr>
        <w:pStyle w:val="ListParagraph"/>
        <w:numPr>
          <w:ilvl w:val="0"/>
          <w:numId w:val="40"/>
        </w:numPr>
        <w:tabs>
          <w:tab w:val="left" w:pos="2028"/>
        </w:tabs>
        <w:rPr>
          <w:rFonts w:ascii="Times New Roman" w:hAnsi="Times New Roman" w:cs="Times New Roman"/>
        </w:rPr>
      </w:pPr>
      <w:r w:rsidRPr="00324A75">
        <w:rPr>
          <w:rFonts w:ascii="Times New Roman" w:hAnsi="Times New Roman" w:cs="Times New Roman"/>
        </w:rPr>
        <w:t>Gets the forgot password page.</w:t>
      </w:r>
    </w:p>
    <w:p w14:paraId="18237F7C" w14:textId="3731428A" w:rsidR="00F66B3F" w:rsidRPr="00324A75" w:rsidRDefault="00F66B3F" w:rsidP="00231A21">
      <w:pPr>
        <w:pStyle w:val="ListParagraph"/>
        <w:numPr>
          <w:ilvl w:val="0"/>
          <w:numId w:val="40"/>
        </w:numPr>
        <w:tabs>
          <w:tab w:val="left" w:pos="2028"/>
        </w:tabs>
        <w:rPr>
          <w:rFonts w:ascii="Times New Roman" w:hAnsi="Times New Roman" w:cs="Times New Roman"/>
        </w:rPr>
      </w:pPr>
      <w:r w:rsidRPr="00324A75">
        <w:rPr>
          <w:rFonts w:ascii="Times New Roman" w:hAnsi="Times New Roman" w:cs="Times New Roman"/>
        </w:rPr>
        <w:t xml:space="preserve">Fills the details </w:t>
      </w:r>
      <w:r w:rsidR="001C18BE" w:rsidRPr="00324A75">
        <w:rPr>
          <w:rFonts w:ascii="Times New Roman" w:hAnsi="Times New Roman" w:cs="Times New Roman"/>
        </w:rPr>
        <w:t>required to recover password.</w:t>
      </w:r>
    </w:p>
    <w:p w14:paraId="63242FDE" w14:textId="0DE503D7" w:rsidR="001C18BE" w:rsidRPr="00324A75" w:rsidRDefault="001C18BE" w:rsidP="00231A21">
      <w:pPr>
        <w:pStyle w:val="ListParagraph"/>
        <w:numPr>
          <w:ilvl w:val="0"/>
          <w:numId w:val="40"/>
        </w:numPr>
        <w:tabs>
          <w:tab w:val="left" w:pos="2028"/>
        </w:tabs>
        <w:rPr>
          <w:rFonts w:ascii="Times New Roman" w:hAnsi="Times New Roman" w:cs="Times New Roman"/>
        </w:rPr>
      </w:pPr>
      <w:r w:rsidRPr="00324A75">
        <w:rPr>
          <w:rFonts w:ascii="Times New Roman" w:hAnsi="Times New Roman" w:cs="Times New Roman"/>
        </w:rPr>
        <w:t>Gets the OTP on mail.</w:t>
      </w:r>
    </w:p>
    <w:p w14:paraId="5F2BD67D" w14:textId="1775A0CD" w:rsidR="001C18BE" w:rsidRPr="00324A75" w:rsidRDefault="00615A9E" w:rsidP="00231A21">
      <w:pPr>
        <w:pStyle w:val="ListParagraph"/>
        <w:numPr>
          <w:ilvl w:val="0"/>
          <w:numId w:val="40"/>
        </w:numPr>
        <w:tabs>
          <w:tab w:val="left" w:pos="2028"/>
        </w:tabs>
        <w:rPr>
          <w:rFonts w:ascii="Times New Roman" w:hAnsi="Times New Roman" w:cs="Times New Roman"/>
        </w:rPr>
      </w:pPr>
      <w:r w:rsidRPr="00324A75">
        <w:rPr>
          <w:rFonts w:ascii="Times New Roman" w:hAnsi="Times New Roman" w:cs="Times New Roman"/>
        </w:rPr>
        <w:t>User enters and verify the OTP.</w:t>
      </w:r>
    </w:p>
    <w:p w14:paraId="0E7ED903" w14:textId="7528D902" w:rsidR="00615A9E" w:rsidRPr="00324A75" w:rsidRDefault="00615A9E" w:rsidP="00231A21">
      <w:pPr>
        <w:pStyle w:val="ListParagraph"/>
        <w:numPr>
          <w:ilvl w:val="0"/>
          <w:numId w:val="40"/>
        </w:numPr>
        <w:tabs>
          <w:tab w:val="left" w:pos="2028"/>
        </w:tabs>
        <w:rPr>
          <w:rFonts w:ascii="Times New Roman" w:hAnsi="Times New Roman" w:cs="Times New Roman"/>
        </w:rPr>
      </w:pPr>
      <w:r w:rsidRPr="00324A75">
        <w:rPr>
          <w:rFonts w:ascii="Times New Roman" w:hAnsi="Times New Roman" w:cs="Times New Roman"/>
        </w:rPr>
        <w:t xml:space="preserve">If the OTP is valid </w:t>
      </w:r>
      <w:r w:rsidR="00305A20" w:rsidRPr="00324A75">
        <w:rPr>
          <w:rFonts w:ascii="Times New Roman" w:hAnsi="Times New Roman" w:cs="Times New Roman"/>
        </w:rPr>
        <w:t xml:space="preserve">then user can input the new </w:t>
      </w:r>
      <w:r w:rsidR="00FC0693" w:rsidRPr="00324A75">
        <w:rPr>
          <w:rFonts w:ascii="Times New Roman" w:hAnsi="Times New Roman" w:cs="Times New Roman"/>
        </w:rPr>
        <w:t>password.</w:t>
      </w:r>
    </w:p>
    <w:p w14:paraId="7446DC9F" w14:textId="4F3F1AFF" w:rsidR="00FC0693" w:rsidRPr="00324A75" w:rsidRDefault="00FC0693" w:rsidP="00231A21">
      <w:pPr>
        <w:pStyle w:val="ListParagraph"/>
        <w:numPr>
          <w:ilvl w:val="0"/>
          <w:numId w:val="40"/>
        </w:numPr>
        <w:tabs>
          <w:tab w:val="left" w:pos="2028"/>
        </w:tabs>
        <w:rPr>
          <w:rFonts w:ascii="Times New Roman" w:hAnsi="Times New Roman" w:cs="Times New Roman"/>
        </w:rPr>
      </w:pPr>
      <w:r w:rsidRPr="00324A75">
        <w:rPr>
          <w:rFonts w:ascii="Times New Roman" w:hAnsi="Times New Roman" w:cs="Times New Roman"/>
        </w:rPr>
        <w:t xml:space="preserve">If the OTP is invalid then the user </w:t>
      </w:r>
      <w:r w:rsidR="00A567F6" w:rsidRPr="00324A75">
        <w:rPr>
          <w:rFonts w:ascii="Times New Roman" w:hAnsi="Times New Roman" w:cs="Times New Roman"/>
        </w:rPr>
        <w:t>wants to be able to change the password.</w:t>
      </w:r>
    </w:p>
    <w:p w14:paraId="467B8BF9" w14:textId="53425542" w:rsidR="00A567F6" w:rsidRPr="00324A75" w:rsidRDefault="00BE0ABE" w:rsidP="00A567F6">
      <w:pPr>
        <w:tabs>
          <w:tab w:val="left" w:pos="2028"/>
        </w:tabs>
        <w:rPr>
          <w:rFonts w:ascii="Times New Roman" w:hAnsi="Times New Roman" w:cs="Times New Roman"/>
        </w:rPr>
      </w:pPr>
      <w:r w:rsidRPr="00324A75">
        <w:rPr>
          <w:noProof/>
        </w:rPr>
        <mc:AlternateContent>
          <mc:Choice Requires="wpg">
            <w:drawing>
              <wp:inline distT="0" distB="0" distL="0" distR="0" wp14:anchorId="32CDADF4" wp14:editId="2C860E67">
                <wp:extent cx="5731510" cy="19685"/>
                <wp:effectExtent l="0" t="0" r="21590" b="18415"/>
                <wp:docPr id="1461583510" name="Group 146158351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373706063"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85349910"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3988692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54029081"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45328948"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79052899"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0561309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27890743"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09352767"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0729702" id="Group 146158351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&#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" path="m,l9144,r,9144l,9144,,e" fillcolor="#e3e3e3" stroked="f" strokeweight="0">
                  <v:stroke miterlimit="83231f" joinstyle="miter"/>
                  <v:path arrowok="t" textboxrect="0,0,9144,9144"/>
                </v:shape>
                <w10:anchorlock/>
              </v:group>
            </w:pict>
          </mc:Fallback>
        </mc:AlternateContent>
      </w:r>
    </w:p>
    <w:p w14:paraId="3F852B42" w14:textId="3CE48BB3" w:rsidR="00A567F6" w:rsidRPr="00BE0ABE" w:rsidRDefault="00A567F6" w:rsidP="00A567F6">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Profile Update and Pass</w:t>
      </w:r>
      <w:r w:rsidR="00DE572E" w:rsidRPr="00BE0ABE">
        <w:rPr>
          <w:rFonts w:ascii="Times New Roman" w:hAnsi="Times New Roman" w:cs="Times New Roman"/>
          <w:b/>
          <w:bCs/>
          <w:sz w:val="28"/>
          <w:szCs w:val="28"/>
        </w:rPr>
        <w:t>word Update</w:t>
      </w:r>
    </w:p>
    <w:p w14:paraId="72D94EA7" w14:textId="1159FB80" w:rsidR="00A567F6" w:rsidRPr="00324A75" w:rsidRDefault="00DE572E" w:rsidP="00A567F6">
      <w:pPr>
        <w:pStyle w:val="ListParagraph"/>
        <w:numPr>
          <w:ilvl w:val="0"/>
          <w:numId w:val="41"/>
        </w:numPr>
        <w:tabs>
          <w:tab w:val="left" w:pos="2028"/>
        </w:tabs>
        <w:rPr>
          <w:rFonts w:ascii="Times New Roman" w:hAnsi="Times New Roman" w:cs="Times New Roman"/>
        </w:rPr>
      </w:pPr>
      <w:r w:rsidRPr="00324A75">
        <w:rPr>
          <w:rFonts w:ascii="Times New Roman" w:hAnsi="Times New Roman" w:cs="Times New Roman"/>
        </w:rPr>
        <w:t>The user visits the profile page.</w:t>
      </w:r>
    </w:p>
    <w:p w14:paraId="15AB480B" w14:textId="517DD985" w:rsidR="00A567F6" w:rsidRPr="00324A75" w:rsidRDefault="00FF6845" w:rsidP="00A567F6">
      <w:pPr>
        <w:pStyle w:val="ListParagraph"/>
        <w:numPr>
          <w:ilvl w:val="0"/>
          <w:numId w:val="41"/>
        </w:numPr>
        <w:tabs>
          <w:tab w:val="left" w:pos="2028"/>
        </w:tabs>
        <w:rPr>
          <w:rFonts w:ascii="Times New Roman" w:hAnsi="Times New Roman" w:cs="Times New Roman"/>
        </w:rPr>
      </w:pPr>
      <w:r w:rsidRPr="00324A75">
        <w:rPr>
          <w:rFonts w:ascii="Times New Roman" w:hAnsi="Times New Roman" w:cs="Times New Roman"/>
        </w:rPr>
        <w:t>Fills the field which need to be updated.</w:t>
      </w:r>
    </w:p>
    <w:p w14:paraId="22283CC1" w14:textId="589C7E75" w:rsidR="00FF6845" w:rsidRPr="00324A75" w:rsidRDefault="00FF6845" w:rsidP="00A567F6">
      <w:pPr>
        <w:pStyle w:val="ListParagraph"/>
        <w:numPr>
          <w:ilvl w:val="0"/>
          <w:numId w:val="41"/>
        </w:numPr>
        <w:tabs>
          <w:tab w:val="left" w:pos="2028"/>
        </w:tabs>
        <w:rPr>
          <w:rFonts w:ascii="Times New Roman" w:hAnsi="Times New Roman" w:cs="Times New Roman"/>
        </w:rPr>
      </w:pPr>
      <w:r w:rsidRPr="00324A75">
        <w:rPr>
          <w:rFonts w:ascii="Times New Roman" w:hAnsi="Times New Roman" w:cs="Times New Roman"/>
        </w:rPr>
        <w:t xml:space="preserve">If the data entered </w:t>
      </w:r>
      <w:r w:rsidR="00770C9A" w:rsidRPr="00324A75">
        <w:rPr>
          <w:rFonts w:ascii="Times New Roman" w:hAnsi="Times New Roman" w:cs="Times New Roman"/>
        </w:rPr>
        <w:t>is valid then it is stored successfully</w:t>
      </w:r>
      <w:r w:rsidR="00AB1784" w:rsidRPr="00324A75">
        <w:rPr>
          <w:rFonts w:ascii="Times New Roman" w:hAnsi="Times New Roman" w:cs="Times New Roman"/>
        </w:rPr>
        <w:t>.</w:t>
      </w:r>
    </w:p>
    <w:p w14:paraId="195D3E0F" w14:textId="4A1D6F2B" w:rsidR="00AB1784" w:rsidRDefault="00AB1784" w:rsidP="00A567F6">
      <w:pPr>
        <w:pStyle w:val="ListParagraph"/>
        <w:numPr>
          <w:ilvl w:val="0"/>
          <w:numId w:val="41"/>
        </w:numPr>
        <w:tabs>
          <w:tab w:val="left" w:pos="2028"/>
        </w:tabs>
        <w:rPr>
          <w:rFonts w:ascii="Times New Roman" w:hAnsi="Times New Roman" w:cs="Times New Roman"/>
        </w:rPr>
      </w:pPr>
      <w:r w:rsidRPr="00324A75">
        <w:rPr>
          <w:rFonts w:ascii="Times New Roman" w:hAnsi="Times New Roman" w:cs="Times New Roman"/>
        </w:rPr>
        <w:t xml:space="preserve">If the data entered is invalid an error </w:t>
      </w:r>
      <w:r w:rsidR="00197A48" w:rsidRPr="00324A75">
        <w:rPr>
          <w:rFonts w:ascii="Times New Roman" w:hAnsi="Times New Roman" w:cs="Times New Roman"/>
        </w:rPr>
        <w:t>is displayed.</w:t>
      </w:r>
    </w:p>
    <w:p w14:paraId="0382DE6A" w14:textId="74653FF7" w:rsidR="00BE0ABE" w:rsidRPr="00BE0ABE" w:rsidRDefault="00BE0ABE" w:rsidP="00BE0ABE">
      <w:pPr>
        <w:tabs>
          <w:tab w:val="left" w:pos="2028"/>
        </w:tabs>
        <w:rPr>
          <w:rFonts w:ascii="Times New Roman" w:hAnsi="Times New Roman" w:cs="Times New Roman"/>
        </w:rPr>
      </w:pPr>
      <w:r w:rsidRPr="00324A75">
        <w:rPr>
          <w:noProof/>
        </w:rPr>
        <mc:AlternateContent>
          <mc:Choice Requires="wpg">
            <w:drawing>
              <wp:inline distT="0" distB="0" distL="0" distR="0" wp14:anchorId="6B53CD15" wp14:editId="474062EE">
                <wp:extent cx="5731510" cy="19685"/>
                <wp:effectExtent l="0" t="0" r="21590" b="18415"/>
                <wp:docPr id="688570062" name="Group 688570062"/>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2131963493"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2214498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80431577"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88234271"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034036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3158438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4206639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47380080"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9426523"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FD6D384" id="Group 688570062"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&#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&#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" path="m,l9144,r,9144l,9144,,e" fillcolor="#e3e3e3" stroked="f" strokeweight="0">
                  <v:stroke miterlimit="83231f" joinstyle="miter"/>
                  <v:path arrowok="t" textboxrect="0,0,9144,9144"/>
                </v:shape>
                <w10:anchorlock/>
              </v:group>
            </w:pict>
          </mc:Fallback>
        </mc:AlternateContent>
      </w:r>
    </w:p>
    <w:p w14:paraId="4CF7CF57" w14:textId="1879642A" w:rsidR="00197A48" w:rsidRPr="00BE0ABE" w:rsidRDefault="00197A48" w:rsidP="00197A48">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Add posts/blogs</w:t>
      </w:r>
    </w:p>
    <w:p w14:paraId="59DA21D5" w14:textId="0FA55796" w:rsidR="00197A48" w:rsidRPr="00324A75" w:rsidRDefault="00197A48" w:rsidP="00197A48">
      <w:pPr>
        <w:pStyle w:val="ListParagraph"/>
        <w:numPr>
          <w:ilvl w:val="0"/>
          <w:numId w:val="42"/>
        </w:numPr>
        <w:tabs>
          <w:tab w:val="left" w:pos="2028"/>
        </w:tabs>
        <w:rPr>
          <w:rFonts w:ascii="Times New Roman" w:hAnsi="Times New Roman" w:cs="Times New Roman"/>
        </w:rPr>
      </w:pPr>
      <w:r w:rsidRPr="00324A75">
        <w:rPr>
          <w:rFonts w:ascii="Times New Roman" w:hAnsi="Times New Roman" w:cs="Times New Roman"/>
        </w:rPr>
        <w:t>The user request</w:t>
      </w:r>
      <w:r w:rsidR="00E92A92" w:rsidRPr="00324A75">
        <w:rPr>
          <w:rFonts w:ascii="Times New Roman" w:hAnsi="Times New Roman" w:cs="Times New Roman"/>
        </w:rPr>
        <w:t>s</w:t>
      </w:r>
      <w:r w:rsidRPr="00324A75">
        <w:rPr>
          <w:rFonts w:ascii="Times New Roman" w:hAnsi="Times New Roman" w:cs="Times New Roman"/>
        </w:rPr>
        <w:t xml:space="preserve"> </w:t>
      </w:r>
      <w:r w:rsidR="00E92A92" w:rsidRPr="00324A75">
        <w:rPr>
          <w:rFonts w:ascii="Times New Roman" w:hAnsi="Times New Roman" w:cs="Times New Roman"/>
        </w:rPr>
        <w:t xml:space="preserve">for </w:t>
      </w:r>
      <w:proofErr w:type="gramStart"/>
      <w:r w:rsidR="00E92A92" w:rsidRPr="00324A75">
        <w:rPr>
          <w:rFonts w:ascii="Times New Roman" w:hAnsi="Times New Roman" w:cs="Times New Roman"/>
        </w:rPr>
        <w:t>add</w:t>
      </w:r>
      <w:proofErr w:type="gramEnd"/>
      <w:r w:rsidR="00E92A92" w:rsidRPr="00324A75">
        <w:rPr>
          <w:rFonts w:ascii="Times New Roman" w:hAnsi="Times New Roman" w:cs="Times New Roman"/>
        </w:rPr>
        <w:t xml:space="preserve"> post.</w:t>
      </w:r>
    </w:p>
    <w:p w14:paraId="2050D16E" w14:textId="79132148" w:rsidR="00197A48" w:rsidRPr="00324A75" w:rsidRDefault="00E92A92" w:rsidP="00197A48">
      <w:pPr>
        <w:pStyle w:val="ListParagraph"/>
        <w:numPr>
          <w:ilvl w:val="0"/>
          <w:numId w:val="42"/>
        </w:numPr>
        <w:tabs>
          <w:tab w:val="left" w:pos="2028"/>
        </w:tabs>
        <w:rPr>
          <w:rFonts w:ascii="Times New Roman" w:hAnsi="Times New Roman" w:cs="Times New Roman"/>
        </w:rPr>
      </w:pPr>
      <w:r w:rsidRPr="00324A75">
        <w:rPr>
          <w:rFonts w:ascii="Times New Roman" w:hAnsi="Times New Roman" w:cs="Times New Roman"/>
        </w:rPr>
        <w:t>The system provides the page</w:t>
      </w:r>
      <w:r w:rsidR="007239F7" w:rsidRPr="00324A75">
        <w:rPr>
          <w:rFonts w:ascii="Times New Roman" w:hAnsi="Times New Roman" w:cs="Times New Roman"/>
        </w:rPr>
        <w:t>.</w:t>
      </w:r>
    </w:p>
    <w:p w14:paraId="45908F09" w14:textId="4BD6555F" w:rsidR="007239F7" w:rsidRPr="00324A75" w:rsidRDefault="007239F7" w:rsidP="00197A48">
      <w:pPr>
        <w:pStyle w:val="ListParagraph"/>
        <w:numPr>
          <w:ilvl w:val="0"/>
          <w:numId w:val="42"/>
        </w:numPr>
        <w:tabs>
          <w:tab w:val="left" w:pos="2028"/>
        </w:tabs>
        <w:rPr>
          <w:rFonts w:ascii="Times New Roman" w:hAnsi="Times New Roman" w:cs="Times New Roman"/>
        </w:rPr>
      </w:pPr>
      <w:r w:rsidRPr="00324A75">
        <w:rPr>
          <w:rFonts w:ascii="Times New Roman" w:hAnsi="Times New Roman" w:cs="Times New Roman"/>
        </w:rPr>
        <w:t xml:space="preserve">The user fills </w:t>
      </w:r>
      <w:r w:rsidR="004C5402" w:rsidRPr="00324A75">
        <w:rPr>
          <w:rFonts w:ascii="Times New Roman" w:hAnsi="Times New Roman" w:cs="Times New Roman"/>
        </w:rPr>
        <w:t>the details of posts.</w:t>
      </w:r>
    </w:p>
    <w:p w14:paraId="2D69FBEB" w14:textId="76A79534" w:rsidR="004C5402" w:rsidRPr="00324A75" w:rsidRDefault="004C5402" w:rsidP="00197A48">
      <w:pPr>
        <w:pStyle w:val="ListParagraph"/>
        <w:numPr>
          <w:ilvl w:val="0"/>
          <w:numId w:val="42"/>
        </w:numPr>
        <w:tabs>
          <w:tab w:val="left" w:pos="2028"/>
        </w:tabs>
        <w:rPr>
          <w:rFonts w:ascii="Times New Roman" w:hAnsi="Times New Roman" w:cs="Times New Roman"/>
        </w:rPr>
      </w:pPr>
      <w:r w:rsidRPr="00324A75">
        <w:rPr>
          <w:rFonts w:ascii="Times New Roman" w:hAnsi="Times New Roman" w:cs="Times New Roman"/>
        </w:rPr>
        <w:t>The data is stored in database.</w:t>
      </w:r>
    </w:p>
    <w:p w14:paraId="16AB3727" w14:textId="713210FF" w:rsidR="004C5402" w:rsidRPr="00324A75" w:rsidRDefault="00C766E7" w:rsidP="00197A48">
      <w:pPr>
        <w:pStyle w:val="ListParagraph"/>
        <w:numPr>
          <w:ilvl w:val="0"/>
          <w:numId w:val="42"/>
        </w:numPr>
        <w:tabs>
          <w:tab w:val="left" w:pos="2028"/>
        </w:tabs>
        <w:rPr>
          <w:rFonts w:ascii="Times New Roman" w:hAnsi="Times New Roman" w:cs="Times New Roman"/>
        </w:rPr>
      </w:pPr>
      <w:r w:rsidRPr="00324A75">
        <w:rPr>
          <w:rFonts w:ascii="Times New Roman" w:hAnsi="Times New Roman" w:cs="Times New Roman"/>
        </w:rPr>
        <w:t>If the data is stored suc</w:t>
      </w:r>
      <w:r w:rsidR="00F647FE" w:rsidRPr="00324A75">
        <w:rPr>
          <w:rFonts w:ascii="Times New Roman" w:hAnsi="Times New Roman" w:cs="Times New Roman"/>
        </w:rPr>
        <w:t xml:space="preserve">cessfully then user get </w:t>
      </w:r>
      <w:r w:rsidR="003952E6" w:rsidRPr="00324A75">
        <w:rPr>
          <w:rFonts w:ascii="Times New Roman" w:hAnsi="Times New Roman" w:cs="Times New Roman"/>
        </w:rPr>
        <w:t xml:space="preserve">message posts added successfully and other </w:t>
      </w:r>
      <w:r w:rsidR="00BA3158" w:rsidRPr="00324A75">
        <w:rPr>
          <w:rFonts w:ascii="Times New Roman" w:hAnsi="Times New Roman" w:cs="Times New Roman"/>
        </w:rPr>
        <w:t>users are able to see it.</w:t>
      </w:r>
    </w:p>
    <w:p w14:paraId="3982E356" w14:textId="49F67B52" w:rsidR="008644C1" w:rsidRPr="00324A75" w:rsidRDefault="00372110" w:rsidP="008644C1">
      <w:pPr>
        <w:pStyle w:val="ListParagraph"/>
        <w:numPr>
          <w:ilvl w:val="0"/>
          <w:numId w:val="42"/>
        </w:numPr>
        <w:tabs>
          <w:tab w:val="left" w:pos="2028"/>
        </w:tabs>
        <w:rPr>
          <w:rFonts w:ascii="Times New Roman" w:hAnsi="Times New Roman" w:cs="Times New Roman"/>
        </w:rPr>
      </w:pPr>
      <w:r w:rsidRPr="00324A75">
        <w:rPr>
          <w:rFonts w:ascii="Times New Roman" w:hAnsi="Times New Roman" w:cs="Times New Roman"/>
        </w:rPr>
        <w:t xml:space="preserve">If the data is not stored successfully due to invalid </w:t>
      </w:r>
      <w:r w:rsidR="008644C1" w:rsidRPr="00324A75">
        <w:rPr>
          <w:rFonts w:ascii="Times New Roman" w:hAnsi="Times New Roman" w:cs="Times New Roman"/>
        </w:rPr>
        <w:t>datatype user gets the error message.</w:t>
      </w:r>
    </w:p>
    <w:p w14:paraId="7EB45D52" w14:textId="0C202499" w:rsidR="008644C1" w:rsidRPr="00324A75" w:rsidRDefault="00BE0ABE" w:rsidP="008644C1">
      <w:pPr>
        <w:tabs>
          <w:tab w:val="left" w:pos="2028"/>
        </w:tabs>
        <w:rPr>
          <w:rFonts w:ascii="Times New Roman" w:hAnsi="Times New Roman" w:cs="Times New Roman"/>
        </w:rPr>
      </w:pPr>
      <w:r w:rsidRPr="00324A75">
        <w:rPr>
          <w:noProof/>
        </w:rPr>
        <mc:AlternateContent>
          <mc:Choice Requires="wpg">
            <w:drawing>
              <wp:inline distT="0" distB="0" distL="0" distR="0" wp14:anchorId="4828B6C8" wp14:editId="0C0DBFBE">
                <wp:extent cx="5731510" cy="19685"/>
                <wp:effectExtent l="0" t="0" r="21590" b="18415"/>
                <wp:docPr id="1992764310" name="Group 199276431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416527746"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5750724"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2016845"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13820219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4670456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5923266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1967473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2326749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81709640"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D556328" id="Group 199276431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" path="m,l9144,r,9144l,9144,,e" fillcolor="#e3e3e3" stroked="f" strokeweight="0">
                  <v:stroke miterlimit="83231f" joinstyle="miter"/>
                  <v:path arrowok="t" textboxrect="0,0,9144,9144"/>
                </v:shape>
                <w10:anchorlock/>
              </v:group>
            </w:pict>
          </mc:Fallback>
        </mc:AlternateContent>
      </w:r>
    </w:p>
    <w:p w14:paraId="29C26D05" w14:textId="2793795F" w:rsidR="00522773" w:rsidRPr="00BE0ABE" w:rsidRDefault="00522773" w:rsidP="00522773">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Update Posts/Blogs</w:t>
      </w:r>
    </w:p>
    <w:p w14:paraId="22DD20F9" w14:textId="68F2798A" w:rsidR="00522773" w:rsidRPr="00324A75" w:rsidRDefault="00522773" w:rsidP="00522773">
      <w:pPr>
        <w:pStyle w:val="ListParagraph"/>
        <w:numPr>
          <w:ilvl w:val="0"/>
          <w:numId w:val="43"/>
        </w:numPr>
        <w:tabs>
          <w:tab w:val="left" w:pos="2028"/>
        </w:tabs>
        <w:rPr>
          <w:rFonts w:ascii="Times New Roman" w:hAnsi="Times New Roman" w:cs="Times New Roman"/>
        </w:rPr>
      </w:pPr>
      <w:r w:rsidRPr="00324A75">
        <w:rPr>
          <w:rFonts w:ascii="Times New Roman" w:hAnsi="Times New Roman" w:cs="Times New Roman"/>
        </w:rPr>
        <w:t xml:space="preserve">User request for </w:t>
      </w:r>
      <w:r w:rsidR="00AA2907" w:rsidRPr="00324A75">
        <w:rPr>
          <w:rFonts w:ascii="Times New Roman" w:hAnsi="Times New Roman" w:cs="Times New Roman"/>
        </w:rPr>
        <w:t>update post page.</w:t>
      </w:r>
    </w:p>
    <w:p w14:paraId="422634A4" w14:textId="77777777" w:rsidR="000854D0" w:rsidRPr="00324A75" w:rsidRDefault="00AA2907" w:rsidP="00522773">
      <w:pPr>
        <w:pStyle w:val="ListParagraph"/>
        <w:numPr>
          <w:ilvl w:val="0"/>
          <w:numId w:val="43"/>
        </w:numPr>
        <w:tabs>
          <w:tab w:val="left" w:pos="2028"/>
        </w:tabs>
        <w:rPr>
          <w:rFonts w:ascii="Times New Roman" w:hAnsi="Times New Roman" w:cs="Times New Roman"/>
        </w:rPr>
      </w:pPr>
      <w:r w:rsidRPr="00324A75">
        <w:rPr>
          <w:rFonts w:ascii="Times New Roman" w:hAnsi="Times New Roman" w:cs="Times New Roman"/>
        </w:rPr>
        <w:t xml:space="preserve">The system provides </w:t>
      </w:r>
      <w:r w:rsidR="007D7822" w:rsidRPr="00324A75">
        <w:rPr>
          <w:rFonts w:ascii="Times New Roman" w:hAnsi="Times New Roman" w:cs="Times New Roman"/>
        </w:rPr>
        <w:t>the page</w:t>
      </w:r>
      <w:r w:rsidR="000854D0" w:rsidRPr="00324A75">
        <w:rPr>
          <w:rFonts w:ascii="Times New Roman" w:hAnsi="Times New Roman" w:cs="Times New Roman"/>
        </w:rPr>
        <w:t>.</w:t>
      </w:r>
    </w:p>
    <w:p w14:paraId="1846C73A" w14:textId="7FFDF472" w:rsidR="00522773" w:rsidRPr="00324A75" w:rsidRDefault="000854D0" w:rsidP="00522773">
      <w:pPr>
        <w:pStyle w:val="ListParagraph"/>
        <w:numPr>
          <w:ilvl w:val="0"/>
          <w:numId w:val="43"/>
        </w:numPr>
        <w:tabs>
          <w:tab w:val="left" w:pos="2028"/>
        </w:tabs>
        <w:rPr>
          <w:rFonts w:ascii="Times New Roman" w:hAnsi="Times New Roman" w:cs="Times New Roman"/>
        </w:rPr>
      </w:pPr>
      <w:r w:rsidRPr="00324A75">
        <w:rPr>
          <w:rFonts w:ascii="Times New Roman" w:hAnsi="Times New Roman" w:cs="Times New Roman"/>
        </w:rPr>
        <w:t xml:space="preserve">The user </w:t>
      </w:r>
      <w:proofErr w:type="gramStart"/>
      <w:r w:rsidRPr="00324A75">
        <w:rPr>
          <w:rFonts w:ascii="Times New Roman" w:hAnsi="Times New Roman" w:cs="Times New Roman"/>
        </w:rPr>
        <w:t>update</w:t>
      </w:r>
      <w:proofErr w:type="gramEnd"/>
      <w:r w:rsidRPr="00324A75">
        <w:rPr>
          <w:rFonts w:ascii="Times New Roman" w:hAnsi="Times New Roman" w:cs="Times New Roman"/>
        </w:rPr>
        <w:t xml:space="preserve"> the description</w:t>
      </w:r>
      <w:r w:rsidR="008E718D" w:rsidRPr="00324A75">
        <w:rPr>
          <w:rFonts w:ascii="Times New Roman" w:hAnsi="Times New Roman" w:cs="Times New Roman"/>
        </w:rPr>
        <w:t>, title of the post.</w:t>
      </w:r>
      <w:r w:rsidR="00AA2907" w:rsidRPr="00324A75">
        <w:rPr>
          <w:rFonts w:ascii="Times New Roman" w:hAnsi="Times New Roman" w:cs="Times New Roman"/>
        </w:rPr>
        <w:t xml:space="preserve"> </w:t>
      </w:r>
    </w:p>
    <w:p w14:paraId="2B5D1916" w14:textId="65F25F17" w:rsidR="00DC7E64" w:rsidRPr="00324A75" w:rsidRDefault="00DC7E64" w:rsidP="00522773">
      <w:pPr>
        <w:pStyle w:val="ListParagraph"/>
        <w:numPr>
          <w:ilvl w:val="0"/>
          <w:numId w:val="43"/>
        </w:numPr>
        <w:tabs>
          <w:tab w:val="left" w:pos="2028"/>
        </w:tabs>
        <w:rPr>
          <w:rFonts w:ascii="Times New Roman" w:hAnsi="Times New Roman" w:cs="Times New Roman"/>
        </w:rPr>
      </w:pPr>
      <w:r w:rsidRPr="00324A75">
        <w:rPr>
          <w:rFonts w:ascii="Times New Roman" w:hAnsi="Times New Roman" w:cs="Times New Roman"/>
        </w:rPr>
        <w:t>The data is updated in database.</w:t>
      </w:r>
    </w:p>
    <w:p w14:paraId="3AB42070" w14:textId="76A453A0" w:rsidR="00DC7E64" w:rsidRPr="00324A75" w:rsidRDefault="00DC7E64" w:rsidP="00522773">
      <w:pPr>
        <w:pStyle w:val="ListParagraph"/>
        <w:numPr>
          <w:ilvl w:val="0"/>
          <w:numId w:val="43"/>
        </w:numPr>
        <w:tabs>
          <w:tab w:val="left" w:pos="2028"/>
        </w:tabs>
        <w:rPr>
          <w:rFonts w:ascii="Times New Roman" w:hAnsi="Times New Roman" w:cs="Times New Roman"/>
        </w:rPr>
      </w:pPr>
      <w:r w:rsidRPr="00324A75">
        <w:rPr>
          <w:rFonts w:ascii="Times New Roman" w:hAnsi="Times New Roman" w:cs="Times New Roman"/>
        </w:rPr>
        <w:t xml:space="preserve">If it updated </w:t>
      </w:r>
      <w:r w:rsidR="00DB14F6" w:rsidRPr="00324A75">
        <w:rPr>
          <w:rFonts w:ascii="Times New Roman" w:hAnsi="Times New Roman" w:cs="Times New Roman"/>
        </w:rPr>
        <w:t xml:space="preserve">successfully then user gets a message post updated successfully and other </w:t>
      </w:r>
      <w:r w:rsidR="000B2D54" w:rsidRPr="00324A75">
        <w:rPr>
          <w:rFonts w:ascii="Times New Roman" w:hAnsi="Times New Roman" w:cs="Times New Roman"/>
        </w:rPr>
        <w:t>users are able to see the updated post.</w:t>
      </w:r>
    </w:p>
    <w:p w14:paraId="5721C598" w14:textId="22CBE9DC" w:rsidR="000B2D54" w:rsidRPr="00324A75" w:rsidRDefault="000B2D54" w:rsidP="00522773">
      <w:pPr>
        <w:pStyle w:val="ListParagraph"/>
        <w:numPr>
          <w:ilvl w:val="0"/>
          <w:numId w:val="43"/>
        </w:numPr>
        <w:tabs>
          <w:tab w:val="left" w:pos="2028"/>
        </w:tabs>
        <w:rPr>
          <w:rFonts w:ascii="Times New Roman" w:hAnsi="Times New Roman" w:cs="Times New Roman"/>
        </w:rPr>
      </w:pPr>
      <w:r w:rsidRPr="00324A75">
        <w:rPr>
          <w:rFonts w:ascii="Times New Roman" w:hAnsi="Times New Roman" w:cs="Times New Roman"/>
        </w:rPr>
        <w:t xml:space="preserve">If due to some reason </w:t>
      </w:r>
      <w:r w:rsidR="00783677" w:rsidRPr="00324A75">
        <w:rPr>
          <w:rFonts w:ascii="Times New Roman" w:hAnsi="Times New Roman" w:cs="Times New Roman"/>
        </w:rPr>
        <w:t xml:space="preserve">data is not updated in </w:t>
      </w:r>
      <w:proofErr w:type="gramStart"/>
      <w:r w:rsidR="00783677" w:rsidRPr="00324A75">
        <w:rPr>
          <w:rFonts w:ascii="Times New Roman" w:hAnsi="Times New Roman" w:cs="Times New Roman"/>
        </w:rPr>
        <w:t>database</w:t>
      </w:r>
      <w:proofErr w:type="gramEnd"/>
      <w:r w:rsidR="00783677" w:rsidRPr="00324A75">
        <w:rPr>
          <w:rFonts w:ascii="Times New Roman" w:hAnsi="Times New Roman" w:cs="Times New Roman"/>
        </w:rPr>
        <w:t xml:space="preserve"> then user gets an error</w:t>
      </w:r>
      <w:r w:rsidR="00177991" w:rsidRPr="00324A75">
        <w:rPr>
          <w:rFonts w:ascii="Times New Roman" w:hAnsi="Times New Roman" w:cs="Times New Roman"/>
        </w:rPr>
        <w:t>.</w:t>
      </w:r>
    </w:p>
    <w:p w14:paraId="79C081DB" w14:textId="0681A096" w:rsidR="00177991" w:rsidRPr="00324A75" w:rsidRDefault="00BE0ABE" w:rsidP="00177991">
      <w:pPr>
        <w:tabs>
          <w:tab w:val="left" w:pos="2028"/>
        </w:tabs>
        <w:rPr>
          <w:rFonts w:ascii="Times New Roman" w:hAnsi="Times New Roman" w:cs="Times New Roman"/>
        </w:rPr>
      </w:pPr>
      <w:r w:rsidRPr="00324A75">
        <w:rPr>
          <w:noProof/>
        </w:rPr>
        <mc:AlternateContent>
          <mc:Choice Requires="wpg">
            <w:drawing>
              <wp:inline distT="0" distB="0" distL="0" distR="0" wp14:anchorId="35FA55B0" wp14:editId="5852FE91">
                <wp:extent cx="5731510" cy="19685"/>
                <wp:effectExtent l="0" t="0" r="21590" b="18415"/>
                <wp:docPr id="316333394" name="Group 31633339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207478567"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18369731"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0902172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80171928"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2950435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91651902"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62947467"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2326750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45894228"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400D699" id="Group 31633339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&#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148C0B6E" w14:textId="5326A4E7" w:rsidR="00177991" w:rsidRPr="00BE0ABE" w:rsidRDefault="00177991" w:rsidP="00177991">
      <w:pPr>
        <w:tabs>
          <w:tab w:val="left" w:pos="2028"/>
        </w:tabs>
        <w:rPr>
          <w:rFonts w:ascii="Times New Roman" w:hAnsi="Times New Roman" w:cs="Times New Roman"/>
          <w:b/>
          <w:bCs/>
          <w:sz w:val="28"/>
          <w:szCs w:val="28"/>
        </w:rPr>
      </w:pPr>
      <w:r w:rsidRPr="00BE0ABE">
        <w:rPr>
          <w:rFonts w:ascii="Times New Roman" w:hAnsi="Times New Roman" w:cs="Times New Roman"/>
          <w:b/>
          <w:bCs/>
          <w:sz w:val="28"/>
          <w:szCs w:val="28"/>
        </w:rPr>
        <w:t>View Reports</w:t>
      </w:r>
    </w:p>
    <w:p w14:paraId="5B9F3A59" w14:textId="63018D20" w:rsidR="00177991" w:rsidRPr="00324A75" w:rsidRDefault="00177991" w:rsidP="00177991">
      <w:pPr>
        <w:pStyle w:val="ListParagraph"/>
        <w:numPr>
          <w:ilvl w:val="0"/>
          <w:numId w:val="44"/>
        </w:numPr>
        <w:tabs>
          <w:tab w:val="left" w:pos="2028"/>
        </w:tabs>
        <w:rPr>
          <w:rFonts w:ascii="Times New Roman" w:hAnsi="Times New Roman" w:cs="Times New Roman"/>
        </w:rPr>
      </w:pPr>
      <w:r w:rsidRPr="00324A75">
        <w:rPr>
          <w:rFonts w:ascii="Times New Roman" w:hAnsi="Times New Roman" w:cs="Times New Roman"/>
        </w:rPr>
        <w:t>The user re</w:t>
      </w:r>
      <w:r w:rsidR="00B058DB" w:rsidRPr="00324A75">
        <w:rPr>
          <w:rFonts w:ascii="Times New Roman" w:hAnsi="Times New Roman" w:cs="Times New Roman"/>
        </w:rPr>
        <w:t>quest for viewing report</w:t>
      </w:r>
      <w:r w:rsidRPr="00324A75">
        <w:rPr>
          <w:rFonts w:ascii="Times New Roman" w:hAnsi="Times New Roman" w:cs="Times New Roman"/>
        </w:rPr>
        <w:t>.</w:t>
      </w:r>
    </w:p>
    <w:p w14:paraId="068E5BCD" w14:textId="67724E08" w:rsidR="00177991" w:rsidRPr="00324A75" w:rsidRDefault="00792C2F" w:rsidP="00177991">
      <w:pPr>
        <w:pStyle w:val="ListParagraph"/>
        <w:numPr>
          <w:ilvl w:val="0"/>
          <w:numId w:val="44"/>
        </w:numPr>
        <w:tabs>
          <w:tab w:val="left" w:pos="2028"/>
        </w:tabs>
        <w:rPr>
          <w:rFonts w:ascii="Times New Roman" w:hAnsi="Times New Roman" w:cs="Times New Roman"/>
        </w:rPr>
      </w:pPr>
      <w:r w:rsidRPr="00324A75">
        <w:rPr>
          <w:rFonts w:ascii="Times New Roman" w:hAnsi="Times New Roman" w:cs="Times New Roman"/>
        </w:rPr>
        <w:t xml:space="preserve">The system request for the details of the report on that </w:t>
      </w:r>
      <w:r w:rsidR="00B86700" w:rsidRPr="00324A75">
        <w:rPr>
          <w:rFonts w:ascii="Times New Roman" w:hAnsi="Times New Roman" w:cs="Times New Roman"/>
        </w:rPr>
        <w:t>particular user</w:t>
      </w:r>
      <w:r w:rsidR="00177991" w:rsidRPr="00324A75">
        <w:rPr>
          <w:rFonts w:ascii="Times New Roman" w:hAnsi="Times New Roman" w:cs="Times New Roman"/>
        </w:rPr>
        <w:t>.</w:t>
      </w:r>
    </w:p>
    <w:p w14:paraId="57E776F0" w14:textId="7F9F7041" w:rsidR="00B86700" w:rsidRPr="00324A75" w:rsidRDefault="00B86700" w:rsidP="00177991">
      <w:pPr>
        <w:pStyle w:val="ListParagraph"/>
        <w:numPr>
          <w:ilvl w:val="0"/>
          <w:numId w:val="44"/>
        </w:numPr>
        <w:tabs>
          <w:tab w:val="left" w:pos="2028"/>
        </w:tabs>
        <w:rPr>
          <w:rFonts w:ascii="Times New Roman" w:hAnsi="Times New Roman" w:cs="Times New Roman"/>
        </w:rPr>
      </w:pPr>
      <w:r w:rsidRPr="00324A75">
        <w:rPr>
          <w:rFonts w:ascii="Times New Roman" w:hAnsi="Times New Roman" w:cs="Times New Roman"/>
        </w:rPr>
        <w:t>If there is any report it will be displayed</w:t>
      </w:r>
      <w:r w:rsidR="008B7330" w:rsidRPr="00324A75">
        <w:rPr>
          <w:rFonts w:ascii="Times New Roman" w:hAnsi="Times New Roman" w:cs="Times New Roman"/>
        </w:rPr>
        <w:t>.</w:t>
      </w:r>
    </w:p>
    <w:p w14:paraId="4A537428" w14:textId="5EAD0692" w:rsidR="008B7330" w:rsidRPr="00324A75" w:rsidRDefault="008B7330" w:rsidP="00177991">
      <w:pPr>
        <w:pStyle w:val="ListParagraph"/>
        <w:numPr>
          <w:ilvl w:val="0"/>
          <w:numId w:val="44"/>
        </w:numPr>
        <w:tabs>
          <w:tab w:val="left" w:pos="2028"/>
        </w:tabs>
        <w:rPr>
          <w:rFonts w:ascii="Times New Roman" w:hAnsi="Times New Roman" w:cs="Times New Roman"/>
        </w:rPr>
      </w:pPr>
      <w:r w:rsidRPr="00324A75">
        <w:rPr>
          <w:rFonts w:ascii="Times New Roman" w:hAnsi="Times New Roman" w:cs="Times New Roman"/>
        </w:rPr>
        <w:t xml:space="preserve">If no report found then it will </w:t>
      </w:r>
      <w:r w:rsidR="00846347" w:rsidRPr="00324A75">
        <w:rPr>
          <w:rFonts w:ascii="Times New Roman" w:hAnsi="Times New Roman" w:cs="Times New Roman"/>
        </w:rPr>
        <w:t>show no report found</w:t>
      </w:r>
    </w:p>
    <w:p w14:paraId="1B472CBD" w14:textId="77777777" w:rsidR="00177991" w:rsidRPr="00324A75" w:rsidRDefault="00177991" w:rsidP="00177991">
      <w:pPr>
        <w:tabs>
          <w:tab w:val="left" w:pos="2028"/>
        </w:tabs>
        <w:rPr>
          <w:rFonts w:ascii="Times New Roman" w:hAnsi="Times New Roman" w:cs="Times New Roman"/>
        </w:rPr>
      </w:pPr>
    </w:p>
    <w:p w14:paraId="02569504" w14:textId="02FCE6CF" w:rsidR="008644C1" w:rsidRPr="00324A75" w:rsidRDefault="00BE0ABE" w:rsidP="008644C1">
      <w:pPr>
        <w:tabs>
          <w:tab w:val="left" w:pos="2028"/>
        </w:tabs>
        <w:rPr>
          <w:rFonts w:ascii="Times New Roman" w:hAnsi="Times New Roman" w:cs="Times New Roman"/>
        </w:rPr>
      </w:pPr>
      <w:r w:rsidRPr="00324A75">
        <w:rPr>
          <w:noProof/>
        </w:rPr>
        <mc:AlternateContent>
          <mc:Choice Requires="wpg">
            <w:drawing>
              <wp:inline distT="0" distB="0" distL="0" distR="0" wp14:anchorId="3B2F366B" wp14:editId="0F05D4D2">
                <wp:extent cx="5731510" cy="19685"/>
                <wp:effectExtent l="0" t="0" r="21590" b="18415"/>
                <wp:docPr id="549462054" name="Group 54946205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4312505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982927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05437266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78449760"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8094412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492110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1218125"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22448588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91638386"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9ED5EB4" id="Group 54946205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&#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0AE4AB75" w14:textId="77777777" w:rsidR="00197A48" w:rsidRPr="00324A75" w:rsidRDefault="00197A48" w:rsidP="00197A48">
      <w:pPr>
        <w:tabs>
          <w:tab w:val="left" w:pos="2028"/>
        </w:tabs>
        <w:rPr>
          <w:rFonts w:ascii="Times New Roman" w:hAnsi="Times New Roman" w:cs="Times New Roman"/>
        </w:rPr>
      </w:pPr>
    </w:p>
    <w:p w14:paraId="085EFFBA" w14:textId="77777777" w:rsidR="00A567F6" w:rsidRPr="00324A75" w:rsidRDefault="00A567F6" w:rsidP="00A567F6">
      <w:pPr>
        <w:tabs>
          <w:tab w:val="left" w:pos="2028"/>
        </w:tabs>
        <w:rPr>
          <w:rFonts w:ascii="Times New Roman" w:hAnsi="Times New Roman" w:cs="Times New Roman"/>
        </w:rPr>
      </w:pPr>
    </w:p>
    <w:p w14:paraId="15A0C095" w14:textId="77777777" w:rsidR="00231A21" w:rsidRPr="00324A75" w:rsidRDefault="00231A21" w:rsidP="00231A21">
      <w:pPr>
        <w:tabs>
          <w:tab w:val="left" w:pos="2028"/>
        </w:tabs>
        <w:rPr>
          <w:rFonts w:ascii="Times New Roman" w:hAnsi="Times New Roman" w:cs="Times New Roman"/>
        </w:rPr>
      </w:pPr>
    </w:p>
    <w:p w14:paraId="3005EA9C" w14:textId="77777777" w:rsidR="00201FA4" w:rsidRPr="00324A75" w:rsidRDefault="00201FA4" w:rsidP="00201FA4">
      <w:pPr>
        <w:tabs>
          <w:tab w:val="left" w:pos="2028"/>
        </w:tabs>
        <w:rPr>
          <w:rFonts w:ascii="Times New Roman" w:hAnsi="Times New Roman" w:cs="Times New Roman"/>
        </w:rPr>
      </w:pPr>
    </w:p>
    <w:p w14:paraId="4315718D" w14:textId="77777777" w:rsidR="00DE6C21" w:rsidRPr="00324A75" w:rsidRDefault="00DE6C21" w:rsidP="00DE6C21">
      <w:pPr>
        <w:tabs>
          <w:tab w:val="left" w:pos="2028"/>
        </w:tabs>
        <w:rPr>
          <w:rFonts w:ascii="Times New Roman" w:hAnsi="Times New Roman" w:cs="Times New Roman"/>
        </w:rPr>
      </w:pPr>
    </w:p>
    <w:p w14:paraId="01D19835" w14:textId="77777777" w:rsidR="00FD3A3E" w:rsidRPr="00324A75" w:rsidRDefault="00FD3A3E" w:rsidP="00FD3A3E">
      <w:pPr>
        <w:tabs>
          <w:tab w:val="left" w:pos="2028"/>
        </w:tabs>
        <w:ind w:left="360"/>
        <w:rPr>
          <w:rFonts w:ascii="Times New Roman" w:hAnsi="Times New Roman" w:cs="Times New Roman"/>
        </w:rPr>
      </w:pPr>
    </w:p>
    <w:p w14:paraId="52F0BA37" w14:textId="77777777" w:rsidR="00327B48" w:rsidRPr="00324A75" w:rsidRDefault="00327B48" w:rsidP="00327B48">
      <w:pPr>
        <w:tabs>
          <w:tab w:val="left" w:pos="2028"/>
        </w:tabs>
        <w:rPr>
          <w:rFonts w:ascii="Times New Roman" w:hAnsi="Times New Roman" w:cs="Times New Roman"/>
        </w:rPr>
      </w:pPr>
    </w:p>
    <w:p w14:paraId="232EE095" w14:textId="77777777" w:rsidR="00CD06D7" w:rsidRPr="00324A75" w:rsidRDefault="00CD06D7" w:rsidP="00CD06D7">
      <w:pPr>
        <w:tabs>
          <w:tab w:val="left" w:pos="2028"/>
        </w:tabs>
        <w:rPr>
          <w:rFonts w:ascii="Times New Roman" w:hAnsi="Times New Roman" w:cs="Times New Roman"/>
        </w:rPr>
      </w:pPr>
    </w:p>
    <w:p w14:paraId="41E49A4A" w14:textId="77777777" w:rsidR="00686BAE" w:rsidRPr="00324A75" w:rsidRDefault="00686BAE" w:rsidP="00686BAE">
      <w:pPr>
        <w:tabs>
          <w:tab w:val="left" w:pos="2028"/>
        </w:tabs>
        <w:rPr>
          <w:rFonts w:ascii="Times New Roman" w:hAnsi="Times New Roman" w:cs="Times New Roman"/>
        </w:rPr>
      </w:pPr>
    </w:p>
    <w:p w14:paraId="67C13E74" w14:textId="77777777" w:rsidR="009A115E" w:rsidRPr="00324A75" w:rsidRDefault="009A115E" w:rsidP="00686BAE">
      <w:pPr>
        <w:tabs>
          <w:tab w:val="left" w:pos="2028"/>
        </w:tabs>
        <w:rPr>
          <w:rFonts w:ascii="Times New Roman" w:hAnsi="Times New Roman" w:cs="Times New Roman"/>
        </w:rPr>
      </w:pPr>
    </w:p>
    <w:p w14:paraId="1050D624" w14:textId="77777777" w:rsidR="001A0233" w:rsidRDefault="001A0233" w:rsidP="005C436F">
      <w:pPr>
        <w:rPr>
          <w:rFonts w:ascii="Times New Roman" w:hAnsi="Times New Roman" w:cs="Times New Roman"/>
          <w:b/>
          <w:bCs/>
          <w:sz w:val="44"/>
          <w:szCs w:val="44"/>
        </w:rPr>
      </w:pPr>
    </w:p>
    <w:p w14:paraId="62278E85" w14:textId="06F2FF5F" w:rsidR="00B83AAE" w:rsidRPr="001A0233" w:rsidRDefault="00B83AAE" w:rsidP="001A0233">
      <w:pPr>
        <w:pStyle w:val="ListParagraph"/>
        <w:numPr>
          <w:ilvl w:val="1"/>
          <w:numId w:val="44"/>
        </w:numPr>
        <w:rPr>
          <w:rFonts w:ascii="Times New Roman" w:hAnsi="Times New Roman" w:cs="Times New Roman"/>
          <w:b/>
          <w:bCs/>
          <w:sz w:val="32"/>
          <w:szCs w:val="32"/>
        </w:rPr>
      </w:pPr>
      <w:r w:rsidRPr="001A0233">
        <w:rPr>
          <w:rFonts w:ascii="Times New Roman" w:hAnsi="Times New Roman" w:cs="Times New Roman"/>
          <w:b/>
          <w:bCs/>
          <w:sz w:val="32"/>
          <w:szCs w:val="32"/>
        </w:rPr>
        <w:t>Sequence Diagram</w:t>
      </w:r>
    </w:p>
    <w:p w14:paraId="50CE5FEC" w14:textId="77777777" w:rsidR="00BE0ABE" w:rsidRPr="00324A75" w:rsidRDefault="00BE0ABE" w:rsidP="00B83AAE">
      <w:pPr>
        <w:jc w:val="center"/>
        <w:rPr>
          <w:rFonts w:ascii="Times New Roman" w:hAnsi="Times New Roman" w:cs="Times New Roman"/>
          <w:b/>
          <w:bCs/>
          <w:sz w:val="32"/>
          <w:szCs w:val="32"/>
        </w:rPr>
      </w:pPr>
    </w:p>
    <w:p w14:paraId="68299756" w14:textId="77777777" w:rsidR="00AD0D47" w:rsidRPr="00324A75" w:rsidRDefault="00AD0D47" w:rsidP="00AD0D47">
      <w:pPr>
        <w:pStyle w:val="Body"/>
        <w:spacing w:line="360" w:lineRule="auto"/>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A sequence diagram in a Unified Modeling Language (UML) is a kind of interaction diagram that shows how processes operate with one another and in what order. A sequence diagram shows object interactions arranged in time sequence. It depicts the objects and classes involved in the scenario and the sequence of messages exchanged between the objects needed to carry out the functionality of the scenario. Sequence diagrams typically are associated with use case realizations in the Logical View of the system under development.</w:t>
      </w:r>
    </w:p>
    <w:p w14:paraId="1FE804F3" w14:textId="02875A8C" w:rsidR="00AD0D47" w:rsidRPr="00324A75" w:rsidRDefault="00BE0ABE" w:rsidP="00AD0D47">
      <w:pPr>
        <w:pStyle w:val="Body"/>
        <w:spacing w:line="360" w:lineRule="auto"/>
        <w:jc w:val="both"/>
        <w:rPr>
          <w:rFonts w:ascii="Times New Roman" w:eastAsia="Times New Roman" w:hAnsi="Times New Roman" w:cs="Times New Roman"/>
          <w:sz w:val="24"/>
          <w:szCs w:val="24"/>
        </w:rPr>
      </w:pPr>
      <w:r w:rsidRPr="00324A75">
        <w:rPr>
          <w:noProof/>
        </w:rPr>
        <mc:AlternateContent>
          <mc:Choice Requires="wpg">
            <w:drawing>
              <wp:inline distT="0" distB="0" distL="0" distR="0" wp14:anchorId="1DA96608" wp14:editId="6EC68C85">
                <wp:extent cx="5731510" cy="19685"/>
                <wp:effectExtent l="0" t="0" r="21590" b="18415"/>
                <wp:docPr id="1620991789" name="Group 162099178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124709744"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8943055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17931626"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0075472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4240125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89211917"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57684902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64078027"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0823360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8BF1EAB" id="Group 162099178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&#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p>
    <w:p w14:paraId="1E9FB5AE" w14:textId="77777777" w:rsidR="00AD0D47" w:rsidRPr="00324A75" w:rsidRDefault="00AD0D47" w:rsidP="00AD0D47">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Diagram Notations:</w:t>
      </w:r>
    </w:p>
    <w:tbl>
      <w:tblPr>
        <w:tblStyle w:val="TableGrid"/>
        <w:tblW w:w="10064" w:type="dxa"/>
        <w:tblInd w:w="-16" w:type="dxa"/>
        <w:tblLayout w:type="fixed"/>
        <w:tblLook w:val="04A0" w:firstRow="1" w:lastRow="0" w:firstColumn="1" w:lastColumn="0" w:noHBand="0" w:noVBand="1"/>
      </w:tblPr>
      <w:tblGrid>
        <w:gridCol w:w="3210"/>
        <w:gridCol w:w="3210"/>
        <w:gridCol w:w="3644"/>
      </w:tblGrid>
      <w:tr w:rsidR="00AD0D47" w:rsidRPr="00324A75" w14:paraId="161C3999" w14:textId="77777777" w:rsidTr="00AD0D47">
        <w:trPr>
          <w:trHeight w:val="301"/>
        </w:trPr>
        <w:tc>
          <w:tcPr>
            <w:tcW w:w="3210" w:type="dxa"/>
          </w:tcPr>
          <w:p w14:paraId="70099C37" w14:textId="77777777" w:rsidR="00AD0D47" w:rsidRPr="00324A75" w:rsidRDefault="00AD0D47" w:rsidP="001A3ABE">
            <w:pPr>
              <w:pStyle w:val="TableStyle1"/>
              <w:jc w:val="both"/>
              <w:rPr>
                <w:rFonts w:ascii="Times New Roman" w:hAnsi="Times New Roman" w:cs="Times New Roman"/>
              </w:rPr>
            </w:pPr>
            <w:r w:rsidRPr="00324A75">
              <w:rPr>
                <w:rFonts w:ascii="Times New Roman" w:hAnsi="Times New Roman" w:cs="Times New Roman"/>
                <w:sz w:val="24"/>
                <w:szCs w:val="24"/>
              </w:rPr>
              <w:t xml:space="preserve">Name </w:t>
            </w:r>
          </w:p>
        </w:tc>
        <w:tc>
          <w:tcPr>
            <w:tcW w:w="3210" w:type="dxa"/>
          </w:tcPr>
          <w:p w14:paraId="3BBAD92D" w14:textId="77777777" w:rsidR="00AD0D47" w:rsidRPr="00324A75" w:rsidRDefault="00AD0D47" w:rsidP="001A3ABE">
            <w:pPr>
              <w:pStyle w:val="TableStyle1"/>
              <w:jc w:val="both"/>
              <w:rPr>
                <w:rFonts w:ascii="Times New Roman" w:hAnsi="Times New Roman" w:cs="Times New Roman"/>
              </w:rPr>
            </w:pPr>
            <w:r w:rsidRPr="00324A75">
              <w:rPr>
                <w:rFonts w:ascii="Times New Roman" w:hAnsi="Times New Roman" w:cs="Times New Roman"/>
                <w:sz w:val="24"/>
                <w:szCs w:val="24"/>
              </w:rPr>
              <w:t xml:space="preserve">Symbol </w:t>
            </w:r>
          </w:p>
        </w:tc>
        <w:tc>
          <w:tcPr>
            <w:tcW w:w="3644" w:type="dxa"/>
          </w:tcPr>
          <w:p w14:paraId="0A2A5C1B" w14:textId="77777777" w:rsidR="00AD0D47" w:rsidRPr="00324A75" w:rsidRDefault="00AD0D47" w:rsidP="001A3ABE">
            <w:pPr>
              <w:pStyle w:val="Body"/>
              <w:jc w:val="both"/>
              <w:rPr>
                <w:rFonts w:ascii="Times New Roman" w:hAnsi="Times New Roman" w:cs="Times New Roman"/>
                <w:b/>
                <w:bCs/>
              </w:rPr>
            </w:pPr>
            <w:r w:rsidRPr="00324A75">
              <w:rPr>
                <w:rFonts w:ascii="Times New Roman" w:hAnsi="Times New Roman" w:cs="Times New Roman"/>
                <w:b/>
                <w:bCs/>
                <w:sz w:val="24"/>
                <w:szCs w:val="24"/>
              </w:rPr>
              <w:t>Description</w:t>
            </w:r>
          </w:p>
        </w:tc>
      </w:tr>
      <w:tr w:rsidR="00AD0D47" w:rsidRPr="00324A75" w14:paraId="236D59C5" w14:textId="77777777" w:rsidTr="00AD0D47">
        <w:trPr>
          <w:trHeight w:val="1201"/>
        </w:trPr>
        <w:tc>
          <w:tcPr>
            <w:tcW w:w="3210" w:type="dxa"/>
          </w:tcPr>
          <w:p w14:paraId="53DA687D" w14:textId="77777777" w:rsidR="00AD0D47" w:rsidRPr="00324A75" w:rsidRDefault="00AD0D47"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Synchronous</w:t>
            </w:r>
          </w:p>
          <w:p w14:paraId="7CE76F4E" w14:textId="77777777" w:rsidR="00AD0D47" w:rsidRPr="00324A75" w:rsidRDefault="00AD0D47"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Message</w:t>
            </w:r>
          </w:p>
        </w:tc>
        <w:tc>
          <w:tcPr>
            <w:tcW w:w="3210" w:type="dxa"/>
          </w:tcPr>
          <w:p w14:paraId="55A5F2C1" w14:textId="77777777" w:rsidR="00AD0D47" w:rsidRPr="00324A75" w:rsidRDefault="00AD0D47" w:rsidP="001A3ABE">
            <w:pPr>
              <w:pStyle w:val="TableStyle2"/>
              <w:jc w:val="center"/>
              <w:rPr>
                <w:rFonts w:ascii="Times New Roman" w:eastAsia="Times New Roman" w:hAnsi="Times New Roman" w:cs="Times New Roman"/>
              </w:rPr>
            </w:pPr>
            <w:r w:rsidRPr="00324A75">
              <w:rPr>
                <w:rFonts w:ascii="Times New Roman" w:eastAsia="Times New Roman" w:hAnsi="Times New Roman" w:cs="Times New Roman"/>
                <w:noProof/>
                <w:bdr w:val="none" w:sz="0" w:space="0" w:color="auto"/>
                <w14:textOutline w14:w="0" w14:cap="rnd" w14:cmpd="sng" w14:algn="ctr">
                  <w14:noFill/>
                  <w14:prstDash w14:val="solid"/>
                  <w14:bevel/>
                </w14:textOutline>
              </w:rPr>
              <mc:AlternateContent>
                <mc:Choice Requires="wps">
                  <w:drawing>
                    <wp:anchor distT="0" distB="0" distL="114300" distR="114300" simplePos="0" relativeHeight="251658245" behindDoc="0" locked="0" layoutInCell="1" allowOverlap="1" wp14:anchorId="5C5846A8" wp14:editId="419B88A7">
                      <wp:simplePos x="0" y="0"/>
                      <wp:positionH relativeFrom="column">
                        <wp:posOffset>297180</wp:posOffset>
                      </wp:positionH>
                      <wp:positionV relativeFrom="paragraph">
                        <wp:posOffset>351874</wp:posOffset>
                      </wp:positionV>
                      <wp:extent cx="1280160" cy="5715"/>
                      <wp:effectExtent l="0" t="57150" r="34290" b="89535"/>
                      <wp:wrapSquare wrapText="bothSides"/>
                      <wp:docPr id="2014503522" name="Straight Arrow Connector 9"/>
                      <wp:cNvGraphicFramePr/>
                      <a:graphic xmlns:a="http://schemas.openxmlformats.org/drawingml/2006/main">
                        <a:graphicData uri="http://schemas.microsoft.com/office/word/2010/wordprocessingShape">
                          <wps:wsp>
                            <wps:cNvCnPr/>
                            <wps:spPr>
                              <a:xfrm>
                                <a:off x="0" y="0"/>
                                <a:ext cx="1280160" cy="57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0BEDB" id="Straight Arrow Connector 9" o:spid="_x0000_s1026" type="#_x0000_t32" style="position:absolute;margin-left:23.4pt;margin-top:27.7pt;width:100.8pt;height:.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" strokecolor="black [3213]" strokeweight="1pt">
                      <v:stroke endarrow="block" joinstyle="miter"/>
                      <w10:wrap type="square"/>
                    </v:shape>
                  </w:pict>
                </mc:Fallback>
              </mc:AlternateContent>
            </w:r>
          </w:p>
          <w:p w14:paraId="5A5EB3D9" w14:textId="77777777" w:rsidR="00AD0D47" w:rsidRPr="00324A75" w:rsidRDefault="00AD0D47" w:rsidP="001A3ABE">
            <w:pPr>
              <w:pStyle w:val="TableStyle2"/>
              <w:jc w:val="center"/>
              <w:rPr>
                <w:rFonts w:ascii="Times New Roman" w:hAnsi="Times New Roman" w:cs="Times New Roman"/>
              </w:rPr>
            </w:pPr>
          </w:p>
        </w:tc>
        <w:tc>
          <w:tcPr>
            <w:tcW w:w="3644" w:type="dxa"/>
          </w:tcPr>
          <w:p w14:paraId="7E266E96" w14:textId="77777777" w:rsidR="00AD0D47" w:rsidRPr="00324A75" w:rsidRDefault="00AD0D47" w:rsidP="001A3ABE">
            <w:pPr>
              <w:pStyle w:val="Body"/>
              <w:jc w:val="both"/>
              <w:rPr>
                <w:rFonts w:ascii="Times New Roman" w:hAnsi="Times New Roman" w:cs="Times New Roman"/>
              </w:rPr>
            </w:pPr>
            <w:r w:rsidRPr="00324A75">
              <w:rPr>
                <w:rFonts w:ascii="Times New Roman" w:hAnsi="Times New Roman" w:cs="Times New Roman"/>
                <w:sz w:val="24"/>
                <w:szCs w:val="24"/>
              </w:rPr>
              <w:t>An instantaneous communication between objects that conveys information, with the expectation that an action will be initiated as a result.</w:t>
            </w:r>
          </w:p>
        </w:tc>
      </w:tr>
      <w:tr w:rsidR="00AD0D47" w:rsidRPr="00324A75" w14:paraId="4B4FCF4F" w14:textId="77777777" w:rsidTr="00AD0D47">
        <w:trPr>
          <w:trHeight w:val="950"/>
        </w:trPr>
        <w:tc>
          <w:tcPr>
            <w:tcW w:w="3210" w:type="dxa"/>
          </w:tcPr>
          <w:p w14:paraId="351995FC" w14:textId="77777777" w:rsidR="00AD0D47" w:rsidRPr="00324A75" w:rsidRDefault="00AD0D47" w:rsidP="001A3ABE">
            <w:pPr>
              <w:pStyle w:val="TableStyle2"/>
              <w:jc w:val="both"/>
              <w:rPr>
                <w:rFonts w:ascii="Times New Roman" w:hAnsi="Times New Roman" w:cs="Times New Roman"/>
              </w:rPr>
            </w:pPr>
            <w:r w:rsidRPr="00324A75">
              <w:rPr>
                <w:rFonts w:ascii="Times New Roman" w:hAnsi="Times New Roman" w:cs="Times New Roman"/>
                <w:sz w:val="24"/>
                <w:szCs w:val="24"/>
              </w:rPr>
              <w:t>Activation Box</w:t>
            </w:r>
          </w:p>
        </w:tc>
        <w:tc>
          <w:tcPr>
            <w:tcW w:w="3210" w:type="dxa"/>
          </w:tcPr>
          <w:p w14:paraId="319BBFF6" w14:textId="77777777" w:rsidR="00AD0D47" w:rsidRPr="00324A75" w:rsidRDefault="00AD0D47" w:rsidP="001A3ABE">
            <w:pPr>
              <w:pStyle w:val="TableStyle2"/>
              <w:jc w:val="center"/>
              <w:rPr>
                <w:rFonts w:ascii="Times New Roman" w:hAnsi="Times New Roman" w:cs="Times New Roman"/>
              </w:rPr>
            </w:pPr>
            <w:r w:rsidRPr="00324A75">
              <w:rPr>
                <w:rFonts w:ascii="Times New Roman" w:eastAsia="Times New Roman" w:hAnsi="Times New Roman" w:cs="Times New Roman"/>
                <w:noProof/>
              </w:rPr>
              <w:drawing>
                <wp:anchor distT="0" distB="0" distL="114300" distR="114300" simplePos="0" relativeHeight="251658248" behindDoc="0" locked="0" layoutInCell="1" allowOverlap="1" wp14:anchorId="06D63E8C" wp14:editId="642A2619">
                  <wp:simplePos x="0" y="0"/>
                  <wp:positionH relativeFrom="column">
                    <wp:posOffset>777240</wp:posOffset>
                  </wp:positionH>
                  <wp:positionV relativeFrom="paragraph">
                    <wp:posOffset>75570</wp:posOffset>
                  </wp:positionV>
                  <wp:extent cx="381000" cy="571500"/>
                  <wp:effectExtent l="0" t="0" r="0" b="0"/>
                  <wp:wrapSquare wrapText="bothSides"/>
                  <wp:docPr id="10737420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39" name="pasted-movie.png" descr="pasted-movie.png"/>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1000" cy="5715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644" w:type="dxa"/>
          </w:tcPr>
          <w:p w14:paraId="3F200AEC" w14:textId="77777777" w:rsidR="00AD0D47" w:rsidRPr="00324A75" w:rsidRDefault="00AD0D47" w:rsidP="001A3ABE">
            <w:pPr>
              <w:pStyle w:val="Body"/>
              <w:jc w:val="both"/>
              <w:rPr>
                <w:rFonts w:ascii="Times New Roman" w:hAnsi="Times New Roman" w:cs="Times New Roman"/>
              </w:rPr>
            </w:pPr>
            <w:r w:rsidRPr="00324A75">
              <w:rPr>
                <w:rFonts w:ascii="Times New Roman" w:hAnsi="Times New Roman" w:cs="Times New Roman"/>
                <w:sz w:val="24"/>
                <w:szCs w:val="24"/>
              </w:rPr>
              <w:t>Represents an active object during an interaction between two objects. The length of the bar represents the duration of an object’s activeness.</w:t>
            </w:r>
          </w:p>
        </w:tc>
      </w:tr>
      <w:tr w:rsidR="00AD0D47" w:rsidRPr="00324A75" w14:paraId="74DBD327" w14:textId="77777777" w:rsidTr="00AD0D47">
        <w:trPr>
          <w:trHeight w:val="1430"/>
        </w:trPr>
        <w:tc>
          <w:tcPr>
            <w:tcW w:w="3210" w:type="dxa"/>
          </w:tcPr>
          <w:p w14:paraId="4FD0DFCB" w14:textId="77777777" w:rsidR="00AD0D47" w:rsidRPr="00324A75" w:rsidRDefault="00AD0D47"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Object</w:t>
            </w:r>
          </w:p>
        </w:tc>
        <w:tc>
          <w:tcPr>
            <w:tcW w:w="3210" w:type="dxa"/>
          </w:tcPr>
          <w:p w14:paraId="1B263D46" w14:textId="77777777" w:rsidR="00AD0D47" w:rsidRPr="00324A75" w:rsidRDefault="00AD0D47" w:rsidP="001A3ABE">
            <w:pPr>
              <w:pStyle w:val="TableStyle2"/>
              <w:jc w:val="center"/>
              <w:rPr>
                <w:rFonts w:ascii="Times New Roman" w:hAnsi="Times New Roman" w:cs="Times New Roman"/>
              </w:rPr>
            </w:pPr>
            <w:r w:rsidRPr="00324A75">
              <w:rPr>
                <w:rFonts w:ascii="Times New Roman" w:eastAsia="Times New Roman" w:hAnsi="Times New Roman" w:cs="Times New Roman"/>
                <w:noProof/>
              </w:rPr>
              <w:drawing>
                <wp:anchor distT="0" distB="0" distL="114300" distR="114300" simplePos="0" relativeHeight="251658247" behindDoc="0" locked="0" layoutInCell="1" allowOverlap="1" wp14:anchorId="4004717C" wp14:editId="05828B2D">
                  <wp:simplePos x="0" y="0"/>
                  <wp:positionH relativeFrom="column">
                    <wp:posOffset>553148</wp:posOffset>
                  </wp:positionH>
                  <wp:positionV relativeFrom="paragraph">
                    <wp:posOffset>105798</wp:posOffset>
                  </wp:positionV>
                  <wp:extent cx="866140" cy="702945"/>
                  <wp:effectExtent l="0" t="0" r="0" b="1905"/>
                  <wp:wrapSquare wrapText="bothSides"/>
                  <wp:docPr id="107374204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40" name="pasted-movie.png" descr="pasted-movie.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66140" cy="7029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644" w:type="dxa"/>
          </w:tcPr>
          <w:p w14:paraId="250967B2" w14:textId="77777777" w:rsidR="00AD0D47" w:rsidRPr="00324A75" w:rsidRDefault="00AD0D47" w:rsidP="001A3ABE">
            <w:pPr>
              <w:pStyle w:val="Body"/>
              <w:jc w:val="both"/>
              <w:rPr>
                <w:rFonts w:ascii="Times New Roman" w:hAnsi="Times New Roman" w:cs="Times New Roman"/>
              </w:rPr>
            </w:pPr>
            <w:r w:rsidRPr="00324A75">
              <w:rPr>
                <w:rFonts w:ascii="Times New Roman" w:hAnsi="Times New Roman" w:cs="Times New Roman"/>
                <w:sz w:val="24"/>
                <w:szCs w:val="24"/>
              </w:rPr>
              <w:t>An object that is created, performs actions, and/or is destroyed during the lifeline</w:t>
            </w:r>
          </w:p>
        </w:tc>
      </w:tr>
      <w:tr w:rsidR="00AD0D47" w:rsidRPr="00324A75" w14:paraId="00811177" w14:textId="77777777" w:rsidTr="00AD0D47">
        <w:trPr>
          <w:trHeight w:val="1728"/>
        </w:trPr>
        <w:tc>
          <w:tcPr>
            <w:tcW w:w="3210" w:type="dxa"/>
          </w:tcPr>
          <w:p w14:paraId="304087EA" w14:textId="77777777" w:rsidR="00AD0D47" w:rsidRPr="00324A75" w:rsidRDefault="00AD0D47" w:rsidP="001A3ABE">
            <w:pPr>
              <w:pStyle w:val="Body"/>
              <w:jc w:val="both"/>
              <w:rPr>
                <w:rFonts w:ascii="Times New Roman" w:hAnsi="Times New Roman" w:cs="Times New Roman"/>
              </w:rPr>
            </w:pPr>
            <w:r w:rsidRPr="00324A75">
              <w:rPr>
                <w:rFonts w:ascii="Times New Roman" w:hAnsi="Times New Roman" w:cs="Times New Roman"/>
                <w:sz w:val="24"/>
                <w:szCs w:val="24"/>
              </w:rPr>
              <w:t>Alternative Fragment</w:t>
            </w:r>
          </w:p>
        </w:tc>
        <w:tc>
          <w:tcPr>
            <w:tcW w:w="3210" w:type="dxa"/>
          </w:tcPr>
          <w:p w14:paraId="36AAE284" w14:textId="77777777" w:rsidR="00AD0D47" w:rsidRPr="00324A75" w:rsidRDefault="00AD0D47" w:rsidP="001A3ABE">
            <w:pPr>
              <w:pStyle w:val="TableStyle2"/>
              <w:jc w:val="center"/>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46" behindDoc="0" locked="0" layoutInCell="1" allowOverlap="1" wp14:anchorId="7C21EAC0" wp14:editId="3C37CACD">
                  <wp:simplePos x="0" y="0"/>
                  <wp:positionH relativeFrom="column">
                    <wp:posOffset>198120</wp:posOffset>
                  </wp:positionH>
                  <wp:positionV relativeFrom="paragraph">
                    <wp:posOffset>136026</wp:posOffset>
                  </wp:positionV>
                  <wp:extent cx="1560195" cy="833120"/>
                  <wp:effectExtent l="0" t="0" r="1905" b="5080"/>
                  <wp:wrapSquare wrapText="bothSides"/>
                  <wp:docPr id="3361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6861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0195" cy="833120"/>
                          </a:xfrm>
                          <a:prstGeom prst="rect">
                            <a:avLst/>
                          </a:prstGeom>
                        </pic:spPr>
                      </pic:pic>
                    </a:graphicData>
                  </a:graphic>
                  <wp14:sizeRelH relativeFrom="margin">
                    <wp14:pctWidth>0</wp14:pctWidth>
                  </wp14:sizeRelH>
                  <wp14:sizeRelV relativeFrom="margin">
                    <wp14:pctHeight>0</wp14:pctHeight>
                  </wp14:sizeRelV>
                </wp:anchor>
              </w:drawing>
            </w:r>
          </w:p>
        </w:tc>
        <w:tc>
          <w:tcPr>
            <w:tcW w:w="3644" w:type="dxa"/>
          </w:tcPr>
          <w:p w14:paraId="54C0B8DE" w14:textId="77777777" w:rsidR="00AD0D47" w:rsidRPr="00324A75" w:rsidRDefault="00AD0D47" w:rsidP="001A3ABE">
            <w:pPr>
              <w:pStyle w:val="Body"/>
              <w:jc w:val="both"/>
              <w:rPr>
                <w:rFonts w:ascii="Times New Roman" w:hAnsi="Times New Roman" w:cs="Times New Roman"/>
              </w:rPr>
            </w:pPr>
            <w:r w:rsidRPr="00324A75">
              <w:rPr>
                <w:rFonts w:ascii="Times New Roman" w:hAnsi="Times New Roman" w:cs="Times New Roman"/>
                <w:sz w:val="24"/>
                <w:szCs w:val="24"/>
              </w:rPr>
              <w:t>Two or more message sequences exist, and a choice must be made between the two of them.</w:t>
            </w:r>
          </w:p>
        </w:tc>
      </w:tr>
    </w:tbl>
    <w:p w14:paraId="66618C67" w14:textId="77777777" w:rsidR="00E35F77" w:rsidRPr="00324A75" w:rsidRDefault="00E35F77" w:rsidP="00BE0ABE">
      <w:pPr>
        <w:rPr>
          <w:rFonts w:ascii="Times New Roman" w:hAnsi="Times New Roman" w:cs="Times New Roman"/>
          <w:b/>
          <w:bCs/>
          <w:sz w:val="32"/>
          <w:szCs w:val="32"/>
        </w:rPr>
      </w:pPr>
    </w:p>
    <w:p w14:paraId="0B302857" w14:textId="5209BCBB" w:rsidR="00AD0D47" w:rsidRPr="00324A75" w:rsidRDefault="00BE0ABE" w:rsidP="00B83AAE">
      <w:pPr>
        <w:jc w:val="center"/>
        <w:rPr>
          <w:rFonts w:ascii="Times New Roman" w:hAnsi="Times New Roman" w:cs="Times New Roman"/>
          <w:b/>
          <w:bCs/>
          <w:sz w:val="32"/>
          <w:szCs w:val="32"/>
        </w:rPr>
      </w:pPr>
      <w:r w:rsidRPr="00324A75">
        <w:rPr>
          <w:noProof/>
        </w:rPr>
        <mc:AlternateContent>
          <mc:Choice Requires="wpg">
            <w:drawing>
              <wp:inline distT="0" distB="0" distL="0" distR="0" wp14:anchorId="5A9A39DC" wp14:editId="13D2B24A">
                <wp:extent cx="5731510" cy="19685"/>
                <wp:effectExtent l="0" t="0" r="21590" b="18415"/>
                <wp:docPr id="939678384" name="Group 93967838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97244130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59604407"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1410798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6135280"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04675229"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43336821"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82929237"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82811459"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664817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4C8FE11" id="Group 93967838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" path="m,l9144,r,9144l,9144,,e" fillcolor="#e3e3e3" stroked="f" strokeweight="0">
                  <v:stroke miterlimit="83231f" joinstyle="miter"/>
                  <v:path arrowok="t" textboxrect="0,0,9144,9144"/>
                </v:shape>
                <w10:anchorlock/>
              </v:group>
            </w:pict>
          </mc:Fallback>
        </mc:AlternateContent>
      </w:r>
    </w:p>
    <w:p w14:paraId="74AC5E57" w14:textId="77777777" w:rsidR="00AD0D47" w:rsidRPr="00324A75" w:rsidRDefault="00AD0D47" w:rsidP="00B83AAE">
      <w:pPr>
        <w:jc w:val="center"/>
        <w:rPr>
          <w:rFonts w:ascii="Times New Roman" w:hAnsi="Times New Roman" w:cs="Times New Roman"/>
          <w:b/>
          <w:bCs/>
          <w:sz w:val="32"/>
          <w:szCs w:val="32"/>
        </w:rPr>
      </w:pPr>
    </w:p>
    <w:p w14:paraId="4E121CC6" w14:textId="77777777" w:rsidR="00AD0D47" w:rsidRPr="00324A75" w:rsidRDefault="00AD0D47" w:rsidP="00B83AAE">
      <w:pPr>
        <w:jc w:val="center"/>
        <w:rPr>
          <w:rFonts w:ascii="Times New Roman" w:hAnsi="Times New Roman" w:cs="Times New Roman"/>
          <w:b/>
          <w:bCs/>
          <w:sz w:val="32"/>
          <w:szCs w:val="32"/>
        </w:rPr>
      </w:pPr>
    </w:p>
    <w:p w14:paraId="57D44906" w14:textId="77777777" w:rsidR="00AD0D47" w:rsidRDefault="00AD0D47" w:rsidP="00B83AAE">
      <w:pPr>
        <w:jc w:val="center"/>
        <w:rPr>
          <w:rFonts w:ascii="Times New Roman" w:hAnsi="Times New Roman" w:cs="Times New Roman"/>
          <w:b/>
          <w:bCs/>
          <w:sz w:val="32"/>
          <w:szCs w:val="32"/>
        </w:rPr>
      </w:pPr>
    </w:p>
    <w:p w14:paraId="7DF4999A" w14:textId="77777777" w:rsidR="001A0233" w:rsidRPr="00324A75" w:rsidRDefault="001A0233" w:rsidP="00B83AAE">
      <w:pPr>
        <w:jc w:val="center"/>
        <w:rPr>
          <w:rFonts w:ascii="Times New Roman" w:hAnsi="Times New Roman" w:cs="Times New Roman"/>
          <w:b/>
          <w:bCs/>
          <w:sz w:val="32"/>
          <w:szCs w:val="32"/>
        </w:rPr>
      </w:pPr>
    </w:p>
    <w:p w14:paraId="44212DDC" w14:textId="77777777" w:rsidR="00CC28E0" w:rsidRPr="00324A75" w:rsidRDefault="00E35F77" w:rsidP="00CC28E0">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Registration</w:t>
      </w:r>
    </w:p>
    <w:p w14:paraId="2AB5CBE5" w14:textId="77777777" w:rsidR="00CC28E0" w:rsidRPr="00324A75" w:rsidRDefault="00CC28E0" w:rsidP="00CC28E0">
      <w:pPr>
        <w:pStyle w:val="ListParagraph"/>
        <w:rPr>
          <w:rFonts w:ascii="Times New Roman" w:hAnsi="Times New Roman" w:cs="Times New Roman"/>
          <w:b/>
          <w:bCs/>
          <w:sz w:val="32"/>
          <w:szCs w:val="32"/>
        </w:rPr>
      </w:pPr>
    </w:p>
    <w:p w14:paraId="53B462CC" w14:textId="20C697A3" w:rsidR="00BE0ABE" w:rsidRDefault="00CC28E0" w:rsidP="00AD0D47">
      <w:pPr>
        <w:rPr>
          <w:rFonts w:ascii="Times New Roman" w:hAnsi="Times New Roman" w:cs="Times New Roman"/>
          <w:b/>
          <w:bCs/>
          <w:sz w:val="32"/>
          <w:szCs w:val="32"/>
        </w:rPr>
      </w:pPr>
      <w:r w:rsidRPr="00324A75">
        <w:rPr>
          <w:rFonts w:ascii="Times New Roman" w:hAnsi="Times New Roman" w:cs="Times New Roman"/>
          <w:noProof/>
        </w:rPr>
        <w:drawing>
          <wp:inline distT="0" distB="0" distL="0" distR="0" wp14:anchorId="11A2C084" wp14:editId="1C88AC95">
            <wp:extent cx="6010270" cy="7085965"/>
            <wp:effectExtent l="0" t="0" r="0" b="635"/>
            <wp:docPr id="380063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6113" cy="7104643"/>
                    </a:xfrm>
                    <a:prstGeom prst="rect">
                      <a:avLst/>
                    </a:prstGeom>
                    <a:noFill/>
                    <a:ln>
                      <a:noFill/>
                    </a:ln>
                  </pic:spPr>
                </pic:pic>
              </a:graphicData>
            </a:graphic>
          </wp:inline>
        </w:drawing>
      </w:r>
    </w:p>
    <w:p w14:paraId="4B833D17" w14:textId="77777777" w:rsidR="00BE0ABE" w:rsidRPr="00324A75" w:rsidRDefault="00BE0ABE" w:rsidP="00AD0D47">
      <w:pPr>
        <w:rPr>
          <w:rFonts w:ascii="Times New Roman" w:hAnsi="Times New Roman" w:cs="Times New Roman"/>
          <w:b/>
          <w:bCs/>
          <w:sz w:val="32"/>
          <w:szCs w:val="32"/>
        </w:rPr>
      </w:pPr>
    </w:p>
    <w:p w14:paraId="4D2F9799" w14:textId="25FF7D27" w:rsidR="00CC28E0" w:rsidRPr="00324A75" w:rsidRDefault="00470A88" w:rsidP="00CC28E0">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Login</w:t>
      </w:r>
    </w:p>
    <w:p w14:paraId="69748EF7" w14:textId="1198C198" w:rsidR="00470A88" w:rsidRDefault="00470A88" w:rsidP="00AD0D47">
      <w:pPr>
        <w:pStyle w:val="ListParagraph"/>
        <w:ind w:left="360"/>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47C1BD22" wp14:editId="61659883">
            <wp:extent cx="5734050" cy="3533775"/>
            <wp:effectExtent l="0" t="0" r="0" b="9525"/>
            <wp:docPr id="374781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533775"/>
                    </a:xfrm>
                    <a:prstGeom prst="rect">
                      <a:avLst/>
                    </a:prstGeom>
                    <a:noFill/>
                    <a:ln>
                      <a:noFill/>
                    </a:ln>
                  </pic:spPr>
                </pic:pic>
              </a:graphicData>
            </a:graphic>
          </wp:inline>
        </w:drawing>
      </w:r>
    </w:p>
    <w:p w14:paraId="0D58C575" w14:textId="7DB40F65" w:rsidR="00BE0ABE" w:rsidRPr="00324A75" w:rsidRDefault="00BE0ABE" w:rsidP="00AD0D47">
      <w:pPr>
        <w:pStyle w:val="ListParagraph"/>
        <w:ind w:left="360"/>
        <w:rPr>
          <w:rFonts w:ascii="Times New Roman" w:hAnsi="Times New Roman" w:cs="Times New Roman"/>
          <w:b/>
          <w:bCs/>
          <w:sz w:val="32"/>
          <w:szCs w:val="32"/>
        </w:rPr>
      </w:pPr>
    </w:p>
    <w:p w14:paraId="4E314991" w14:textId="57EDF9A7" w:rsidR="00686918" w:rsidRPr="00324A75" w:rsidRDefault="00686918" w:rsidP="00686918">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Report Issue</w:t>
      </w:r>
    </w:p>
    <w:p w14:paraId="523FD193" w14:textId="689541E4" w:rsidR="00470A88" w:rsidRDefault="00686918" w:rsidP="00AD0D47">
      <w:pPr>
        <w:pStyle w:val="ListParagraph"/>
        <w:ind w:left="360"/>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05C488BF" wp14:editId="6113DCE0">
            <wp:extent cx="5362295" cy="4533900"/>
            <wp:effectExtent l="0" t="0" r="0" b="0"/>
            <wp:docPr id="12085076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9612" cy="4565452"/>
                    </a:xfrm>
                    <a:prstGeom prst="rect">
                      <a:avLst/>
                    </a:prstGeom>
                    <a:noFill/>
                    <a:ln>
                      <a:noFill/>
                    </a:ln>
                  </pic:spPr>
                </pic:pic>
              </a:graphicData>
            </a:graphic>
          </wp:inline>
        </w:drawing>
      </w:r>
    </w:p>
    <w:p w14:paraId="6755CDF1" w14:textId="7FBF84F5" w:rsidR="00BE0ABE" w:rsidRDefault="00BE0ABE" w:rsidP="00AD0D47">
      <w:pPr>
        <w:pStyle w:val="ListParagraph"/>
        <w:ind w:left="360"/>
        <w:rPr>
          <w:rFonts w:ascii="Times New Roman" w:hAnsi="Times New Roman" w:cs="Times New Roman"/>
          <w:b/>
          <w:bCs/>
          <w:sz w:val="32"/>
          <w:szCs w:val="32"/>
        </w:rPr>
      </w:pPr>
    </w:p>
    <w:p w14:paraId="1AE0DB84" w14:textId="77777777" w:rsidR="00BE0ABE" w:rsidRPr="00324A75" w:rsidRDefault="00BE0ABE" w:rsidP="00AD0D47">
      <w:pPr>
        <w:pStyle w:val="ListParagraph"/>
        <w:ind w:left="360"/>
        <w:rPr>
          <w:rFonts w:ascii="Times New Roman" w:hAnsi="Times New Roman" w:cs="Times New Roman"/>
          <w:b/>
          <w:bCs/>
          <w:sz w:val="32"/>
          <w:szCs w:val="32"/>
        </w:rPr>
      </w:pPr>
    </w:p>
    <w:p w14:paraId="47AF0E3E" w14:textId="1E78F14F" w:rsidR="00470A88" w:rsidRPr="00324A75" w:rsidRDefault="003439F5" w:rsidP="00470A88">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Re</w:t>
      </w:r>
      <w:r w:rsidR="00686918" w:rsidRPr="00324A75">
        <w:rPr>
          <w:rFonts w:ascii="Times New Roman" w:hAnsi="Times New Roman" w:cs="Times New Roman"/>
          <w:b/>
          <w:bCs/>
          <w:sz w:val="32"/>
          <w:szCs w:val="32"/>
        </w:rPr>
        <w:t>solve</w:t>
      </w:r>
      <w:r w:rsidRPr="00324A75">
        <w:rPr>
          <w:rFonts w:ascii="Times New Roman" w:hAnsi="Times New Roman" w:cs="Times New Roman"/>
          <w:b/>
          <w:bCs/>
          <w:sz w:val="32"/>
          <w:szCs w:val="32"/>
        </w:rPr>
        <w:t xml:space="preserve"> Issue</w:t>
      </w:r>
    </w:p>
    <w:p w14:paraId="4565F918" w14:textId="77777777" w:rsidR="00686918" w:rsidRPr="00324A75" w:rsidRDefault="00686918" w:rsidP="00686918">
      <w:pPr>
        <w:pStyle w:val="ListParagraph"/>
        <w:rPr>
          <w:rFonts w:ascii="Times New Roman" w:hAnsi="Times New Roman" w:cs="Times New Roman"/>
          <w:b/>
          <w:bCs/>
          <w:sz w:val="32"/>
          <w:szCs w:val="32"/>
        </w:rPr>
      </w:pPr>
    </w:p>
    <w:p w14:paraId="25D16E70" w14:textId="06C5149C" w:rsidR="003439F5" w:rsidRPr="00324A75" w:rsidRDefault="003439F5" w:rsidP="003439F5">
      <w:pPr>
        <w:pStyle w:val="ListParagrap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64C209A6" wp14:editId="5EF8B5D5">
            <wp:extent cx="5000625" cy="3301899"/>
            <wp:effectExtent l="0" t="0" r="0" b="0"/>
            <wp:docPr id="4712680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06251" cy="3305614"/>
                    </a:xfrm>
                    <a:prstGeom prst="rect">
                      <a:avLst/>
                    </a:prstGeom>
                    <a:noFill/>
                    <a:ln>
                      <a:noFill/>
                    </a:ln>
                  </pic:spPr>
                </pic:pic>
              </a:graphicData>
            </a:graphic>
          </wp:inline>
        </w:drawing>
      </w:r>
    </w:p>
    <w:p w14:paraId="45C7D5D8" w14:textId="715CA12A" w:rsidR="00842B1C" w:rsidRPr="00324A75" w:rsidRDefault="00842B1C" w:rsidP="003439F5">
      <w:pPr>
        <w:pStyle w:val="ListParagraph"/>
        <w:rPr>
          <w:rFonts w:ascii="Times New Roman" w:hAnsi="Times New Roman" w:cs="Times New Roman"/>
          <w:b/>
          <w:bCs/>
          <w:sz w:val="32"/>
          <w:szCs w:val="32"/>
        </w:rPr>
      </w:pPr>
    </w:p>
    <w:p w14:paraId="6B93392C" w14:textId="3524A5F2" w:rsidR="00842B1C" w:rsidRPr="00324A75" w:rsidRDefault="00842B1C" w:rsidP="00842B1C">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Add Post</w:t>
      </w:r>
    </w:p>
    <w:p w14:paraId="34E7E76D" w14:textId="77777777" w:rsidR="00842B1C" w:rsidRPr="00324A75" w:rsidRDefault="00842B1C" w:rsidP="00842B1C">
      <w:pPr>
        <w:pStyle w:val="ListParagraph"/>
        <w:rPr>
          <w:rFonts w:ascii="Times New Roman" w:hAnsi="Times New Roman" w:cs="Times New Roman"/>
          <w:b/>
          <w:bCs/>
          <w:sz w:val="32"/>
          <w:szCs w:val="32"/>
        </w:rPr>
      </w:pPr>
    </w:p>
    <w:p w14:paraId="257EF1FA" w14:textId="7FF8EFDB" w:rsidR="00842B1C" w:rsidRPr="00324A75" w:rsidRDefault="00842B1C" w:rsidP="00842B1C">
      <w:pPr>
        <w:pStyle w:val="ListParagrap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4D101692" wp14:editId="41A9E744">
            <wp:extent cx="5888607" cy="3629025"/>
            <wp:effectExtent l="0" t="0" r="0" b="0"/>
            <wp:docPr id="1277316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6034" cy="3633602"/>
                    </a:xfrm>
                    <a:prstGeom prst="rect">
                      <a:avLst/>
                    </a:prstGeom>
                    <a:noFill/>
                    <a:ln>
                      <a:noFill/>
                    </a:ln>
                  </pic:spPr>
                </pic:pic>
              </a:graphicData>
            </a:graphic>
          </wp:inline>
        </w:drawing>
      </w:r>
    </w:p>
    <w:p w14:paraId="12BFA865" w14:textId="099FB356" w:rsidR="00DE16E8" w:rsidRPr="00BE0ABE" w:rsidRDefault="00DE16E8" w:rsidP="00BE0ABE">
      <w:pPr>
        <w:pStyle w:val="ListParagraph"/>
        <w:rPr>
          <w:rFonts w:ascii="Times New Roman" w:hAnsi="Times New Roman" w:cs="Times New Roman"/>
          <w:b/>
          <w:bCs/>
          <w:sz w:val="32"/>
          <w:szCs w:val="32"/>
        </w:rPr>
      </w:pPr>
    </w:p>
    <w:p w14:paraId="7C4A3DF5" w14:textId="77777777" w:rsidR="00AF3778" w:rsidRPr="00324A75" w:rsidRDefault="00AF3778" w:rsidP="00AF3778">
      <w:pPr>
        <w:pStyle w:val="ListParagraph"/>
        <w:rPr>
          <w:rFonts w:ascii="Times New Roman" w:hAnsi="Times New Roman" w:cs="Times New Roman"/>
          <w:b/>
          <w:bCs/>
          <w:sz w:val="32"/>
          <w:szCs w:val="32"/>
        </w:rPr>
      </w:pPr>
    </w:p>
    <w:p w14:paraId="3BD83C6A" w14:textId="4BED1CB3" w:rsidR="00DD4FAF" w:rsidRPr="00324A75" w:rsidRDefault="009A3286" w:rsidP="00842B1C">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Chatbot</w:t>
      </w:r>
    </w:p>
    <w:p w14:paraId="2E67569B" w14:textId="77777777" w:rsidR="009A3286" w:rsidRPr="00324A75" w:rsidRDefault="009A3286" w:rsidP="009A3286">
      <w:pPr>
        <w:pStyle w:val="ListParagraph"/>
        <w:rPr>
          <w:rFonts w:ascii="Times New Roman" w:hAnsi="Times New Roman" w:cs="Times New Roman"/>
          <w:b/>
          <w:bCs/>
          <w:sz w:val="32"/>
          <w:szCs w:val="32"/>
        </w:rPr>
      </w:pPr>
    </w:p>
    <w:p w14:paraId="3E6EFF29" w14:textId="554D832E" w:rsidR="00DD4FAF" w:rsidRDefault="00323F11" w:rsidP="00BE0ABE">
      <w:pPr>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20202204" wp14:editId="0BC5A6B5">
            <wp:extent cx="4579620" cy="2773680"/>
            <wp:effectExtent l="0" t="0" r="0" b="7620"/>
            <wp:docPr id="831328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9620" cy="2773680"/>
                    </a:xfrm>
                    <a:prstGeom prst="rect">
                      <a:avLst/>
                    </a:prstGeom>
                    <a:noFill/>
                    <a:ln>
                      <a:noFill/>
                    </a:ln>
                  </pic:spPr>
                </pic:pic>
              </a:graphicData>
            </a:graphic>
          </wp:inline>
        </w:drawing>
      </w:r>
    </w:p>
    <w:p w14:paraId="4FD045FA" w14:textId="77777777" w:rsidR="00BE0ABE" w:rsidRPr="00324A75" w:rsidRDefault="00BE0ABE" w:rsidP="00BE0ABE">
      <w:pPr>
        <w:rPr>
          <w:rFonts w:ascii="Times New Roman" w:hAnsi="Times New Roman" w:cs="Times New Roman"/>
          <w:b/>
          <w:bCs/>
          <w:sz w:val="44"/>
          <w:szCs w:val="44"/>
        </w:rPr>
      </w:pPr>
    </w:p>
    <w:p w14:paraId="36D71FA0" w14:textId="0A8365ED" w:rsidR="00973F6B" w:rsidRPr="00324A75" w:rsidRDefault="00973F6B" w:rsidP="00973F6B">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Update</w:t>
      </w:r>
      <w:r w:rsidR="003E76A1" w:rsidRPr="00324A75">
        <w:rPr>
          <w:rFonts w:ascii="Times New Roman" w:hAnsi="Times New Roman" w:cs="Times New Roman"/>
          <w:b/>
          <w:bCs/>
          <w:sz w:val="32"/>
          <w:szCs w:val="32"/>
        </w:rPr>
        <w:t xml:space="preserve"> post</w:t>
      </w:r>
    </w:p>
    <w:p w14:paraId="422D19D5" w14:textId="1B8A35A4" w:rsidR="003E76A1" w:rsidRDefault="003E76A1" w:rsidP="003E76A1">
      <w:pPr>
        <w:pStyle w:val="ListParagrap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66CCE5FD" wp14:editId="02FFF151">
            <wp:extent cx="5209050" cy="4328160"/>
            <wp:effectExtent l="0" t="0" r="0" b="0"/>
            <wp:docPr id="256251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064" cy="4352267"/>
                    </a:xfrm>
                    <a:prstGeom prst="rect">
                      <a:avLst/>
                    </a:prstGeom>
                    <a:noFill/>
                    <a:ln>
                      <a:noFill/>
                    </a:ln>
                  </pic:spPr>
                </pic:pic>
              </a:graphicData>
            </a:graphic>
          </wp:inline>
        </w:drawing>
      </w:r>
    </w:p>
    <w:p w14:paraId="7E3E9394" w14:textId="2FD97416" w:rsidR="00BE0ABE" w:rsidRDefault="00BE0ABE" w:rsidP="003E76A1">
      <w:pPr>
        <w:pStyle w:val="ListParagraph"/>
        <w:rPr>
          <w:rFonts w:ascii="Times New Roman" w:hAnsi="Times New Roman" w:cs="Times New Roman"/>
          <w:b/>
          <w:bCs/>
          <w:sz w:val="32"/>
          <w:szCs w:val="32"/>
        </w:rPr>
      </w:pPr>
    </w:p>
    <w:p w14:paraId="64622434" w14:textId="77777777" w:rsidR="00BE0ABE" w:rsidRPr="00324A75" w:rsidRDefault="00BE0ABE" w:rsidP="003E76A1">
      <w:pPr>
        <w:pStyle w:val="ListParagraph"/>
        <w:rPr>
          <w:rFonts w:ascii="Times New Roman" w:hAnsi="Times New Roman" w:cs="Times New Roman"/>
          <w:b/>
          <w:bCs/>
          <w:sz w:val="32"/>
          <w:szCs w:val="32"/>
        </w:rPr>
      </w:pPr>
    </w:p>
    <w:p w14:paraId="57FBEF5F" w14:textId="2F61C798" w:rsidR="009609C4" w:rsidRPr="00324A75" w:rsidRDefault="009609C4" w:rsidP="009609C4">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View Report</w:t>
      </w:r>
    </w:p>
    <w:p w14:paraId="2942CED1" w14:textId="0E9BD6DF" w:rsidR="00BE0ABE" w:rsidRPr="005F1BF7" w:rsidRDefault="00797E34" w:rsidP="005F1BF7">
      <w:pPr>
        <w:pStyle w:val="ListParagrap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4DC3BC9C" wp14:editId="150707E7">
            <wp:extent cx="5730240" cy="3444240"/>
            <wp:effectExtent l="0" t="0" r="3810" b="3810"/>
            <wp:docPr id="11777862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14:paraId="05F9FE6A" w14:textId="77777777" w:rsidR="00797E34" w:rsidRPr="00324A75" w:rsidRDefault="00797E34" w:rsidP="00797E34">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Delete post</w:t>
      </w:r>
    </w:p>
    <w:p w14:paraId="6F3826E2" w14:textId="023D5532" w:rsidR="00797E34" w:rsidRPr="00324A75" w:rsidRDefault="00797E34" w:rsidP="00797E34">
      <w:pPr>
        <w:pStyle w:val="ListParagraph"/>
        <w:rPr>
          <w:rFonts w:ascii="Times New Roman" w:hAnsi="Times New Roman" w:cs="Times New Roman"/>
          <w:b/>
          <w:bCs/>
          <w:sz w:val="32"/>
          <w:szCs w:val="32"/>
        </w:rPr>
      </w:pPr>
      <w:r w:rsidRPr="00324A75">
        <w:rPr>
          <w:rFonts w:ascii="Times New Roman" w:hAnsi="Times New Roman" w:cs="Times New Roman"/>
          <w:b/>
          <w:bCs/>
          <w:sz w:val="32"/>
          <w:szCs w:val="32"/>
        </w:rPr>
        <w:t xml:space="preserve"> </w:t>
      </w:r>
      <w:r w:rsidRPr="00324A75">
        <w:rPr>
          <w:rFonts w:ascii="Times New Roman" w:hAnsi="Times New Roman" w:cs="Times New Roman"/>
          <w:b/>
          <w:bCs/>
          <w:noProof/>
          <w:sz w:val="32"/>
          <w:szCs w:val="32"/>
        </w:rPr>
        <w:drawing>
          <wp:inline distT="0" distB="0" distL="0" distR="0" wp14:anchorId="4E3F5502" wp14:editId="2CDBACF7">
            <wp:extent cx="5390136" cy="3985260"/>
            <wp:effectExtent l="0" t="0" r="1270" b="0"/>
            <wp:docPr id="12691196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7977" cy="3998451"/>
                    </a:xfrm>
                    <a:prstGeom prst="rect">
                      <a:avLst/>
                    </a:prstGeom>
                    <a:noFill/>
                    <a:ln>
                      <a:noFill/>
                    </a:ln>
                  </pic:spPr>
                </pic:pic>
              </a:graphicData>
            </a:graphic>
          </wp:inline>
        </w:drawing>
      </w:r>
      <w:r w:rsidRPr="00324A75">
        <w:rPr>
          <w:rFonts w:ascii="Times New Roman" w:hAnsi="Times New Roman" w:cs="Times New Roman"/>
          <w:b/>
          <w:bCs/>
          <w:sz w:val="32"/>
          <w:szCs w:val="32"/>
        </w:rPr>
        <w:t xml:space="preserve"> </w:t>
      </w:r>
    </w:p>
    <w:p w14:paraId="34108552" w14:textId="079B3DCB" w:rsidR="00797E34" w:rsidRPr="00324A75" w:rsidRDefault="000D1B33" w:rsidP="00797E34">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Anonymous messaging /Group chat</w:t>
      </w:r>
    </w:p>
    <w:p w14:paraId="59124F41" w14:textId="77777777" w:rsidR="00527EC8" w:rsidRPr="00324A75" w:rsidRDefault="00527EC8" w:rsidP="00527EC8">
      <w:pPr>
        <w:pStyle w:val="ListParagraph"/>
        <w:rPr>
          <w:rFonts w:ascii="Times New Roman" w:hAnsi="Times New Roman" w:cs="Times New Roman"/>
          <w:b/>
          <w:bCs/>
          <w:sz w:val="32"/>
          <w:szCs w:val="32"/>
        </w:rPr>
      </w:pPr>
    </w:p>
    <w:p w14:paraId="139B812B" w14:textId="77777777" w:rsidR="00527EC8" w:rsidRPr="00324A75" w:rsidRDefault="00527EC8" w:rsidP="00527EC8">
      <w:pPr>
        <w:pStyle w:val="ListParagraph"/>
        <w:rPr>
          <w:rFonts w:ascii="Times New Roman" w:hAnsi="Times New Roman" w:cs="Times New Roman"/>
          <w:b/>
          <w:bCs/>
          <w:sz w:val="32"/>
          <w:szCs w:val="32"/>
        </w:rPr>
      </w:pPr>
    </w:p>
    <w:p w14:paraId="764B9B23" w14:textId="41A4FED9" w:rsidR="000D1B33" w:rsidRPr="00324A75" w:rsidRDefault="00527EC8" w:rsidP="000D1B33">
      <w:pPr>
        <w:pStyle w:val="ListParagrap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7C831688" wp14:editId="1A18BA05">
            <wp:extent cx="5730240" cy="3230880"/>
            <wp:effectExtent l="0" t="0" r="3810" b="7620"/>
            <wp:docPr id="4924075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7BFC269" w14:textId="4A860E2E" w:rsidR="00DD4FAF" w:rsidRPr="00324A75" w:rsidRDefault="00DD4FAF" w:rsidP="009609C4">
      <w:pPr>
        <w:pStyle w:val="ListParagraph"/>
        <w:rPr>
          <w:rFonts w:ascii="Times New Roman" w:hAnsi="Times New Roman" w:cs="Times New Roman"/>
          <w:b/>
          <w:bCs/>
          <w:sz w:val="44"/>
          <w:szCs w:val="44"/>
        </w:rPr>
      </w:pPr>
    </w:p>
    <w:p w14:paraId="65E118FC" w14:textId="567BEA6A" w:rsidR="00527EC8" w:rsidRPr="00324A75" w:rsidRDefault="00527EC8" w:rsidP="00527EC8">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 xml:space="preserve">Messaging </w:t>
      </w:r>
    </w:p>
    <w:p w14:paraId="35AEA4EE" w14:textId="77777777" w:rsidR="00527EC8" w:rsidRPr="00324A75" w:rsidRDefault="00527EC8" w:rsidP="00527EC8">
      <w:pPr>
        <w:pStyle w:val="ListParagraph"/>
        <w:rPr>
          <w:rFonts w:ascii="Times New Roman" w:hAnsi="Times New Roman" w:cs="Times New Roman"/>
          <w:b/>
          <w:bCs/>
          <w:sz w:val="32"/>
          <w:szCs w:val="32"/>
        </w:rPr>
      </w:pPr>
    </w:p>
    <w:p w14:paraId="71A0273A" w14:textId="77777777" w:rsidR="00527EC8" w:rsidRPr="00324A75" w:rsidRDefault="00527EC8" w:rsidP="00527EC8">
      <w:pPr>
        <w:pStyle w:val="ListParagraph"/>
        <w:rPr>
          <w:rFonts w:ascii="Times New Roman" w:hAnsi="Times New Roman" w:cs="Times New Roman"/>
          <w:b/>
          <w:bCs/>
          <w:sz w:val="32"/>
          <w:szCs w:val="32"/>
        </w:rPr>
      </w:pPr>
    </w:p>
    <w:p w14:paraId="327F027F" w14:textId="7570F5BB" w:rsidR="00527EC8" w:rsidRPr="00324A75" w:rsidRDefault="00527EC8" w:rsidP="00527EC8">
      <w:pPr>
        <w:pStyle w:val="ListParagrap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171E940E" wp14:editId="6381D304">
            <wp:extent cx="5703570" cy="3227720"/>
            <wp:effectExtent l="0" t="0" r="0" b="0"/>
            <wp:docPr id="3944884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7697" cy="3252692"/>
                    </a:xfrm>
                    <a:prstGeom prst="rect">
                      <a:avLst/>
                    </a:prstGeom>
                    <a:noFill/>
                    <a:ln>
                      <a:noFill/>
                    </a:ln>
                  </pic:spPr>
                </pic:pic>
              </a:graphicData>
            </a:graphic>
          </wp:inline>
        </w:drawing>
      </w:r>
    </w:p>
    <w:p w14:paraId="1CF6BC84" w14:textId="77777777" w:rsidR="00527EC8" w:rsidRPr="00324A75" w:rsidRDefault="00527EC8" w:rsidP="00527EC8">
      <w:pPr>
        <w:pStyle w:val="ListParagraph"/>
        <w:rPr>
          <w:rFonts w:ascii="Times New Roman" w:hAnsi="Times New Roman" w:cs="Times New Roman"/>
          <w:b/>
          <w:bCs/>
          <w:sz w:val="32"/>
          <w:szCs w:val="32"/>
        </w:rPr>
      </w:pPr>
    </w:p>
    <w:p w14:paraId="38356EF1" w14:textId="7A71D00D" w:rsidR="00527EC8" w:rsidRPr="00324A75" w:rsidRDefault="00B85588" w:rsidP="00527EC8">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Forgot Password</w:t>
      </w:r>
    </w:p>
    <w:p w14:paraId="6EDA0727" w14:textId="77777777" w:rsidR="00AD71A0" w:rsidRPr="00324A75" w:rsidRDefault="00AD71A0" w:rsidP="00AD71A0">
      <w:pPr>
        <w:pStyle w:val="ListParagraph"/>
        <w:rPr>
          <w:rFonts w:ascii="Times New Roman" w:hAnsi="Times New Roman" w:cs="Times New Roman"/>
          <w:b/>
          <w:bCs/>
          <w:sz w:val="32"/>
          <w:szCs w:val="32"/>
        </w:rPr>
      </w:pPr>
    </w:p>
    <w:p w14:paraId="75ABCD46" w14:textId="77777777" w:rsidR="00AD71A0" w:rsidRPr="00324A75" w:rsidRDefault="00AD71A0" w:rsidP="00AD71A0">
      <w:pPr>
        <w:pStyle w:val="ListParagraph"/>
        <w:rPr>
          <w:rFonts w:ascii="Times New Roman" w:hAnsi="Times New Roman" w:cs="Times New Roman"/>
          <w:b/>
          <w:bCs/>
          <w:sz w:val="32"/>
          <w:szCs w:val="32"/>
        </w:rPr>
      </w:pPr>
    </w:p>
    <w:p w14:paraId="1B7E61C7" w14:textId="77777777" w:rsidR="00AD71A0" w:rsidRPr="00324A75" w:rsidRDefault="00AD71A0" w:rsidP="00AD71A0">
      <w:pPr>
        <w:pStyle w:val="ListParagraph"/>
        <w:rPr>
          <w:rFonts w:ascii="Times New Roman" w:hAnsi="Times New Roman" w:cs="Times New Roman"/>
          <w:b/>
          <w:bCs/>
          <w:sz w:val="32"/>
          <w:szCs w:val="32"/>
        </w:rPr>
      </w:pPr>
    </w:p>
    <w:p w14:paraId="671687F1" w14:textId="1FCB8FFC" w:rsidR="00A60287" w:rsidRPr="00324A75" w:rsidRDefault="00AD71A0" w:rsidP="00A60287">
      <w:pPr>
        <w:pStyle w:val="ListParagrap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405189B4" wp14:editId="01DC0B5F">
            <wp:extent cx="5799455" cy="6832868"/>
            <wp:effectExtent l="0" t="0" r="0" b="6350"/>
            <wp:docPr id="7711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20108" cy="6857201"/>
                    </a:xfrm>
                    <a:prstGeom prst="rect">
                      <a:avLst/>
                    </a:prstGeom>
                    <a:noFill/>
                    <a:ln>
                      <a:noFill/>
                    </a:ln>
                  </pic:spPr>
                </pic:pic>
              </a:graphicData>
            </a:graphic>
          </wp:inline>
        </w:drawing>
      </w:r>
    </w:p>
    <w:p w14:paraId="111FDFAF" w14:textId="77777777" w:rsidR="003E629D" w:rsidRPr="00324A75" w:rsidRDefault="003E629D" w:rsidP="00A60287">
      <w:pPr>
        <w:pStyle w:val="ListParagraph"/>
        <w:rPr>
          <w:rFonts w:ascii="Times New Roman" w:hAnsi="Times New Roman" w:cs="Times New Roman"/>
          <w:b/>
          <w:bCs/>
          <w:sz w:val="32"/>
          <w:szCs w:val="32"/>
        </w:rPr>
      </w:pPr>
    </w:p>
    <w:p w14:paraId="1BBEE0BD" w14:textId="77777777" w:rsidR="003E629D" w:rsidRPr="00324A75" w:rsidRDefault="003E629D" w:rsidP="00A60287">
      <w:pPr>
        <w:pStyle w:val="ListParagraph"/>
        <w:rPr>
          <w:rFonts w:ascii="Times New Roman" w:hAnsi="Times New Roman" w:cs="Times New Roman"/>
          <w:b/>
          <w:bCs/>
          <w:sz w:val="32"/>
          <w:szCs w:val="32"/>
        </w:rPr>
      </w:pPr>
    </w:p>
    <w:p w14:paraId="67E6B2AC" w14:textId="77777777" w:rsidR="003E629D" w:rsidRPr="00324A75" w:rsidRDefault="003E629D" w:rsidP="00A60287">
      <w:pPr>
        <w:pStyle w:val="ListParagraph"/>
        <w:rPr>
          <w:rFonts w:ascii="Times New Roman" w:hAnsi="Times New Roman" w:cs="Times New Roman"/>
          <w:b/>
          <w:bCs/>
          <w:sz w:val="32"/>
          <w:szCs w:val="32"/>
        </w:rPr>
      </w:pPr>
    </w:p>
    <w:p w14:paraId="01B2ED0F" w14:textId="58E8AE63" w:rsidR="00B85588" w:rsidRPr="00324A75" w:rsidRDefault="00B85588" w:rsidP="00527EC8">
      <w:pPr>
        <w:pStyle w:val="ListParagraph"/>
        <w:numPr>
          <w:ilvl w:val="0"/>
          <w:numId w:val="45"/>
        </w:numPr>
        <w:rPr>
          <w:rFonts w:ascii="Times New Roman" w:hAnsi="Times New Roman" w:cs="Times New Roman"/>
          <w:b/>
          <w:bCs/>
          <w:sz w:val="32"/>
          <w:szCs w:val="32"/>
        </w:rPr>
      </w:pPr>
      <w:r w:rsidRPr="00324A75">
        <w:rPr>
          <w:rFonts w:ascii="Times New Roman" w:hAnsi="Times New Roman" w:cs="Times New Roman"/>
          <w:b/>
          <w:bCs/>
          <w:sz w:val="32"/>
          <w:szCs w:val="32"/>
        </w:rPr>
        <w:t>Logout</w:t>
      </w:r>
    </w:p>
    <w:p w14:paraId="6B5576D1" w14:textId="77777777" w:rsidR="003E629D" w:rsidRPr="00324A75" w:rsidRDefault="003E629D" w:rsidP="003E629D">
      <w:pPr>
        <w:pStyle w:val="ListParagraph"/>
        <w:rPr>
          <w:rFonts w:ascii="Times New Roman" w:hAnsi="Times New Roman" w:cs="Times New Roman"/>
          <w:b/>
          <w:bCs/>
          <w:sz w:val="32"/>
          <w:szCs w:val="32"/>
        </w:rPr>
      </w:pPr>
    </w:p>
    <w:p w14:paraId="7B6EA994" w14:textId="0E2D2EFA" w:rsidR="00B85588" w:rsidRPr="00324A75" w:rsidRDefault="00A60287" w:rsidP="00B85588">
      <w:pPr>
        <w:pStyle w:val="ListParagrap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63AEB5CC" wp14:editId="7B412B75">
            <wp:extent cx="5730240" cy="4114800"/>
            <wp:effectExtent l="0" t="0" r="3810" b="0"/>
            <wp:docPr id="14992414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4114800"/>
                    </a:xfrm>
                    <a:prstGeom prst="rect">
                      <a:avLst/>
                    </a:prstGeom>
                    <a:noFill/>
                    <a:ln>
                      <a:noFill/>
                    </a:ln>
                  </pic:spPr>
                </pic:pic>
              </a:graphicData>
            </a:graphic>
          </wp:inline>
        </w:drawing>
      </w:r>
    </w:p>
    <w:p w14:paraId="41FD0996" w14:textId="77777777" w:rsidR="00DD4FAF" w:rsidRPr="00324A75" w:rsidRDefault="00DD4FAF" w:rsidP="009A115E">
      <w:pPr>
        <w:jc w:val="center"/>
        <w:rPr>
          <w:rFonts w:ascii="Times New Roman" w:hAnsi="Times New Roman" w:cs="Times New Roman"/>
          <w:b/>
          <w:bCs/>
          <w:sz w:val="44"/>
          <w:szCs w:val="44"/>
        </w:rPr>
      </w:pPr>
    </w:p>
    <w:p w14:paraId="0D675028" w14:textId="77777777" w:rsidR="00DD4FAF" w:rsidRPr="00324A75" w:rsidRDefault="00DD4FAF" w:rsidP="009A115E">
      <w:pPr>
        <w:jc w:val="center"/>
        <w:rPr>
          <w:rFonts w:ascii="Times New Roman" w:hAnsi="Times New Roman" w:cs="Times New Roman"/>
          <w:b/>
          <w:bCs/>
          <w:sz w:val="44"/>
          <w:szCs w:val="44"/>
        </w:rPr>
      </w:pPr>
    </w:p>
    <w:p w14:paraId="507CFFD1" w14:textId="77777777" w:rsidR="0072021D" w:rsidRPr="00324A75" w:rsidRDefault="0072021D" w:rsidP="009A115E">
      <w:pPr>
        <w:jc w:val="center"/>
        <w:rPr>
          <w:rFonts w:ascii="Times New Roman" w:hAnsi="Times New Roman" w:cs="Times New Roman"/>
          <w:b/>
          <w:bCs/>
          <w:sz w:val="44"/>
          <w:szCs w:val="44"/>
        </w:rPr>
      </w:pPr>
    </w:p>
    <w:p w14:paraId="744A8DDB" w14:textId="77777777" w:rsidR="003E629D" w:rsidRPr="00324A75" w:rsidRDefault="003E629D" w:rsidP="009A115E">
      <w:pPr>
        <w:jc w:val="center"/>
        <w:rPr>
          <w:rFonts w:ascii="Times New Roman" w:hAnsi="Times New Roman" w:cs="Times New Roman"/>
          <w:b/>
          <w:bCs/>
          <w:sz w:val="44"/>
          <w:szCs w:val="44"/>
        </w:rPr>
      </w:pPr>
    </w:p>
    <w:p w14:paraId="52B6152D" w14:textId="77777777" w:rsidR="003E629D" w:rsidRDefault="003E629D" w:rsidP="009A115E">
      <w:pPr>
        <w:jc w:val="center"/>
        <w:rPr>
          <w:rFonts w:ascii="Times New Roman" w:hAnsi="Times New Roman" w:cs="Times New Roman"/>
          <w:b/>
          <w:bCs/>
          <w:sz w:val="44"/>
          <w:szCs w:val="44"/>
        </w:rPr>
      </w:pPr>
    </w:p>
    <w:p w14:paraId="03822F84" w14:textId="77777777" w:rsidR="005F1BF7" w:rsidRDefault="005F1BF7" w:rsidP="009A115E">
      <w:pPr>
        <w:jc w:val="center"/>
        <w:rPr>
          <w:rFonts w:ascii="Times New Roman" w:hAnsi="Times New Roman" w:cs="Times New Roman"/>
          <w:b/>
          <w:bCs/>
          <w:sz w:val="44"/>
          <w:szCs w:val="44"/>
        </w:rPr>
      </w:pPr>
    </w:p>
    <w:p w14:paraId="374F610C" w14:textId="77777777" w:rsidR="005F1BF7" w:rsidRDefault="005F1BF7" w:rsidP="009A115E">
      <w:pPr>
        <w:jc w:val="center"/>
        <w:rPr>
          <w:rFonts w:ascii="Times New Roman" w:hAnsi="Times New Roman" w:cs="Times New Roman"/>
          <w:b/>
          <w:bCs/>
          <w:sz w:val="44"/>
          <w:szCs w:val="44"/>
        </w:rPr>
      </w:pPr>
    </w:p>
    <w:p w14:paraId="020F37CF" w14:textId="77777777" w:rsidR="005F1BF7" w:rsidRPr="00324A75" w:rsidRDefault="005F1BF7" w:rsidP="009A115E">
      <w:pPr>
        <w:jc w:val="center"/>
        <w:rPr>
          <w:rFonts w:ascii="Times New Roman" w:hAnsi="Times New Roman" w:cs="Times New Roman"/>
          <w:b/>
          <w:bCs/>
          <w:sz w:val="44"/>
          <w:szCs w:val="44"/>
        </w:rPr>
      </w:pPr>
    </w:p>
    <w:p w14:paraId="644DABB1" w14:textId="77777777" w:rsidR="003E629D" w:rsidRPr="00324A75" w:rsidRDefault="003E629D" w:rsidP="009A115E">
      <w:pPr>
        <w:jc w:val="center"/>
        <w:rPr>
          <w:rFonts w:ascii="Times New Roman" w:hAnsi="Times New Roman" w:cs="Times New Roman"/>
          <w:b/>
          <w:bCs/>
          <w:sz w:val="44"/>
          <w:szCs w:val="44"/>
        </w:rPr>
      </w:pPr>
    </w:p>
    <w:p w14:paraId="647D23C9" w14:textId="77777777" w:rsidR="00DE16E8" w:rsidRPr="00324A75" w:rsidRDefault="00DE16E8" w:rsidP="009A115E">
      <w:pPr>
        <w:jc w:val="center"/>
        <w:rPr>
          <w:rFonts w:ascii="Times New Roman" w:hAnsi="Times New Roman" w:cs="Times New Roman"/>
          <w:b/>
          <w:bCs/>
          <w:sz w:val="44"/>
          <w:szCs w:val="44"/>
        </w:rPr>
      </w:pPr>
    </w:p>
    <w:p w14:paraId="2E7500FF" w14:textId="71CC5F91" w:rsidR="009A115E" w:rsidRPr="00324A75" w:rsidRDefault="009A115E" w:rsidP="00425677">
      <w:pPr>
        <w:rPr>
          <w:rFonts w:ascii="Times New Roman" w:hAnsi="Times New Roman" w:cs="Times New Roman"/>
          <w:b/>
          <w:bCs/>
          <w:sz w:val="32"/>
          <w:szCs w:val="32"/>
        </w:rPr>
      </w:pPr>
      <w:r w:rsidRPr="00324A75">
        <w:rPr>
          <w:rFonts w:ascii="Times New Roman" w:hAnsi="Times New Roman" w:cs="Times New Roman"/>
          <w:b/>
          <w:bCs/>
          <w:sz w:val="44"/>
          <w:szCs w:val="44"/>
        </w:rPr>
        <w:br/>
      </w:r>
      <w:r w:rsidR="00425677">
        <w:rPr>
          <w:rFonts w:ascii="Times New Roman" w:hAnsi="Times New Roman" w:cs="Times New Roman"/>
          <w:b/>
          <w:bCs/>
          <w:sz w:val="32"/>
          <w:szCs w:val="32"/>
        </w:rPr>
        <w:t>4.7.</w:t>
      </w:r>
      <w:r w:rsidR="000614F7">
        <w:rPr>
          <w:rFonts w:ascii="Times New Roman" w:hAnsi="Times New Roman" w:cs="Times New Roman"/>
          <w:b/>
          <w:bCs/>
          <w:sz w:val="32"/>
          <w:szCs w:val="32"/>
        </w:rPr>
        <w:t xml:space="preserve"> </w:t>
      </w:r>
      <w:r w:rsidR="00425677">
        <w:rPr>
          <w:rFonts w:ascii="Times New Roman" w:hAnsi="Times New Roman" w:cs="Times New Roman"/>
          <w:b/>
          <w:bCs/>
          <w:sz w:val="32"/>
          <w:szCs w:val="32"/>
        </w:rPr>
        <w:t xml:space="preserve"> </w:t>
      </w:r>
      <w:r w:rsidRPr="00324A75">
        <w:rPr>
          <w:rFonts w:ascii="Times New Roman" w:hAnsi="Times New Roman" w:cs="Times New Roman"/>
          <w:b/>
          <w:bCs/>
          <w:sz w:val="32"/>
          <w:szCs w:val="32"/>
        </w:rPr>
        <w:t>Activity Diagram</w:t>
      </w:r>
    </w:p>
    <w:p w14:paraId="23298A39" w14:textId="77777777" w:rsidR="00915CA7" w:rsidRPr="00324A75" w:rsidRDefault="00915CA7" w:rsidP="00122D06">
      <w:pPr>
        <w:rPr>
          <w:rFonts w:ascii="Times New Roman" w:hAnsi="Times New Roman" w:cs="Times New Roman"/>
          <w:b/>
          <w:bCs/>
          <w:sz w:val="32"/>
          <w:szCs w:val="32"/>
        </w:rPr>
      </w:pPr>
    </w:p>
    <w:p w14:paraId="6298CAE0" w14:textId="77777777" w:rsidR="005F1BF7" w:rsidRDefault="00122D06" w:rsidP="005F1BF7">
      <w:pPr>
        <w:rPr>
          <w:rFonts w:ascii="Times New Roman" w:hAnsi="Times New Roman" w:cs="Times New Roman"/>
          <w:sz w:val="24"/>
          <w:szCs w:val="24"/>
          <w:lang w:val="en-US"/>
        </w:rPr>
      </w:pPr>
      <w:r w:rsidRPr="00324A75">
        <w:rPr>
          <w:rFonts w:ascii="Times New Roman" w:hAnsi="Times New Roman" w:cs="Times New Roman"/>
          <w:sz w:val="24"/>
          <w:szCs w:val="24"/>
          <w:lang w:val="en-US"/>
        </w:rPr>
        <w:t>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14:paraId="5CB79278" w14:textId="3766174E" w:rsidR="00122D06" w:rsidRPr="005F1BF7" w:rsidRDefault="005F1BF7" w:rsidP="005F1BF7">
      <w:pPr>
        <w:rPr>
          <w:rFonts w:ascii="Times New Roman" w:hAnsi="Times New Roman" w:cs="Times New Roman"/>
          <w:sz w:val="24"/>
          <w:szCs w:val="24"/>
          <w:lang w:val="en-US"/>
        </w:rPr>
      </w:pPr>
      <w:r w:rsidRPr="00324A75">
        <w:rPr>
          <w:noProof/>
        </w:rPr>
        <mc:AlternateContent>
          <mc:Choice Requires="wpg">
            <w:drawing>
              <wp:inline distT="0" distB="0" distL="0" distR="0" wp14:anchorId="41305825" wp14:editId="77FC6286">
                <wp:extent cx="5731510" cy="19685"/>
                <wp:effectExtent l="0" t="0" r="21590" b="18415"/>
                <wp:docPr id="387276854" name="Group 387276854"/>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354002285"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39867535"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59187369"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13406709"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82022436"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1064936"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15911800"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17183355"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6447900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EC12CA6" id="Group 387276854"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&#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097AE26F" w14:textId="77777777" w:rsidR="00122D06" w:rsidRPr="00324A75" w:rsidRDefault="00122D06" w:rsidP="00915CA7">
      <w:pPr>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Diagram Notations:</w:t>
      </w:r>
    </w:p>
    <w:tbl>
      <w:tblPr>
        <w:tblStyle w:val="TableGrid"/>
        <w:tblW w:w="10206" w:type="dxa"/>
        <w:tblInd w:w="-113" w:type="dxa"/>
        <w:tblLayout w:type="fixed"/>
        <w:tblLook w:val="04A0" w:firstRow="1" w:lastRow="0" w:firstColumn="1" w:lastColumn="0" w:noHBand="0" w:noVBand="1"/>
      </w:tblPr>
      <w:tblGrid>
        <w:gridCol w:w="3117"/>
        <w:gridCol w:w="3117"/>
        <w:gridCol w:w="3972"/>
      </w:tblGrid>
      <w:tr w:rsidR="00122D06" w:rsidRPr="00324A75" w14:paraId="640C0814" w14:textId="77777777" w:rsidTr="00915CA7">
        <w:trPr>
          <w:trHeight w:val="301"/>
        </w:trPr>
        <w:tc>
          <w:tcPr>
            <w:tcW w:w="3117" w:type="dxa"/>
          </w:tcPr>
          <w:p w14:paraId="4A4D71D3" w14:textId="77777777" w:rsidR="00122D06" w:rsidRPr="00324A75" w:rsidRDefault="00122D06" w:rsidP="001A3ABE">
            <w:pPr>
              <w:pStyle w:val="TableStyle1"/>
              <w:jc w:val="both"/>
              <w:rPr>
                <w:rFonts w:ascii="Times New Roman" w:hAnsi="Times New Roman" w:cs="Times New Roman"/>
              </w:rPr>
            </w:pPr>
            <w:r w:rsidRPr="00324A75">
              <w:rPr>
                <w:rFonts w:ascii="Times New Roman" w:hAnsi="Times New Roman" w:cs="Times New Roman"/>
                <w:sz w:val="24"/>
                <w:szCs w:val="24"/>
              </w:rPr>
              <w:t xml:space="preserve">Name </w:t>
            </w:r>
          </w:p>
        </w:tc>
        <w:tc>
          <w:tcPr>
            <w:tcW w:w="3117" w:type="dxa"/>
          </w:tcPr>
          <w:p w14:paraId="181479A8" w14:textId="77777777" w:rsidR="00122D06" w:rsidRPr="00324A75" w:rsidRDefault="00122D06" w:rsidP="001A3ABE">
            <w:pPr>
              <w:pStyle w:val="TableStyle1"/>
              <w:jc w:val="both"/>
              <w:rPr>
                <w:rFonts w:ascii="Times New Roman" w:hAnsi="Times New Roman" w:cs="Times New Roman"/>
              </w:rPr>
            </w:pPr>
            <w:r w:rsidRPr="00324A75">
              <w:rPr>
                <w:rFonts w:ascii="Times New Roman" w:hAnsi="Times New Roman" w:cs="Times New Roman"/>
                <w:sz w:val="24"/>
                <w:szCs w:val="24"/>
              </w:rPr>
              <w:t xml:space="preserve">Symbol </w:t>
            </w:r>
          </w:p>
        </w:tc>
        <w:tc>
          <w:tcPr>
            <w:tcW w:w="3972" w:type="dxa"/>
          </w:tcPr>
          <w:p w14:paraId="648BD8E0" w14:textId="77777777" w:rsidR="00122D06" w:rsidRPr="00324A75" w:rsidRDefault="00122D06" w:rsidP="001A3ABE">
            <w:pPr>
              <w:pStyle w:val="Body"/>
              <w:jc w:val="both"/>
              <w:rPr>
                <w:rFonts w:ascii="Times New Roman" w:hAnsi="Times New Roman" w:cs="Times New Roman"/>
                <w:b/>
                <w:bCs/>
              </w:rPr>
            </w:pPr>
            <w:r w:rsidRPr="00324A75">
              <w:rPr>
                <w:rFonts w:ascii="Times New Roman" w:hAnsi="Times New Roman" w:cs="Times New Roman"/>
                <w:b/>
                <w:bCs/>
                <w:sz w:val="24"/>
                <w:szCs w:val="24"/>
              </w:rPr>
              <w:t>Description</w:t>
            </w:r>
          </w:p>
        </w:tc>
      </w:tr>
      <w:tr w:rsidR="00122D06" w:rsidRPr="00324A75" w14:paraId="7DF1D924" w14:textId="77777777" w:rsidTr="00915CA7">
        <w:trPr>
          <w:trHeight w:val="695"/>
        </w:trPr>
        <w:tc>
          <w:tcPr>
            <w:tcW w:w="3117" w:type="dxa"/>
          </w:tcPr>
          <w:p w14:paraId="3C9EC706" w14:textId="77777777" w:rsidR="00122D06" w:rsidRPr="00324A75" w:rsidRDefault="00122D06"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Initial State</w:t>
            </w:r>
          </w:p>
        </w:tc>
        <w:tc>
          <w:tcPr>
            <w:tcW w:w="3117" w:type="dxa"/>
          </w:tcPr>
          <w:p w14:paraId="32461044" w14:textId="77777777" w:rsidR="00122D06" w:rsidRPr="00324A75" w:rsidRDefault="00122D06" w:rsidP="001A3ABE">
            <w:pPr>
              <w:pStyle w:val="TableStyle2"/>
              <w:jc w:val="center"/>
              <w:rPr>
                <w:rFonts w:ascii="Times New Roman" w:hAnsi="Times New Roman" w:cs="Times New Roman"/>
              </w:rPr>
            </w:pPr>
            <w:r w:rsidRPr="00324A75">
              <w:rPr>
                <w:rFonts w:ascii="Times New Roman" w:eastAsia="Times New Roman" w:hAnsi="Times New Roman" w:cs="Times New Roman"/>
                <w:noProof/>
              </w:rPr>
              <w:drawing>
                <wp:anchor distT="0" distB="0" distL="114300" distR="114300" simplePos="0" relativeHeight="251658244" behindDoc="0" locked="0" layoutInCell="1" allowOverlap="1" wp14:anchorId="653C7D6F" wp14:editId="5CA4EFF4">
                  <wp:simplePos x="0" y="0"/>
                  <wp:positionH relativeFrom="column">
                    <wp:posOffset>715388</wp:posOffset>
                  </wp:positionH>
                  <wp:positionV relativeFrom="paragraph">
                    <wp:posOffset>88328</wp:posOffset>
                  </wp:positionV>
                  <wp:extent cx="329565" cy="328930"/>
                  <wp:effectExtent l="0" t="0" r="0" b="0"/>
                  <wp:wrapSquare wrapText="bothSides"/>
                  <wp:docPr id="107374208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86" name="pasted-movie.png" descr="pasted-movie.png"/>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9565" cy="3289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972" w:type="dxa"/>
          </w:tcPr>
          <w:p w14:paraId="44EAC76F" w14:textId="77777777" w:rsidR="00122D06" w:rsidRPr="00324A75" w:rsidRDefault="00122D06"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rPr>
            </w:pPr>
            <w:r w:rsidRPr="00324A75">
              <w:rPr>
                <w:rFonts w:ascii="Times New Roman" w:hAnsi="Times New Roman" w:cs="Times New Roman"/>
              </w:rPr>
              <w:t>This shows the starting point or first activity of the flow.</w:t>
            </w:r>
          </w:p>
        </w:tc>
      </w:tr>
      <w:tr w:rsidR="00122D06" w:rsidRPr="00324A75" w14:paraId="37708A54" w14:textId="77777777" w:rsidTr="00915CA7">
        <w:trPr>
          <w:trHeight w:val="975"/>
        </w:trPr>
        <w:tc>
          <w:tcPr>
            <w:tcW w:w="3117" w:type="dxa"/>
          </w:tcPr>
          <w:p w14:paraId="422448E4" w14:textId="77777777" w:rsidR="00122D06" w:rsidRPr="00324A75" w:rsidRDefault="00122D06" w:rsidP="001A3ABE">
            <w:pPr>
              <w:pStyle w:val="TableStyle2"/>
              <w:jc w:val="both"/>
              <w:rPr>
                <w:rFonts w:ascii="Times New Roman" w:hAnsi="Times New Roman" w:cs="Times New Roman"/>
              </w:rPr>
            </w:pPr>
            <w:r w:rsidRPr="00324A75">
              <w:rPr>
                <w:rFonts w:ascii="Times New Roman" w:hAnsi="Times New Roman" w:cs="Times New Roman"/>
                <w:sz w:val="24"/>
                <w:szCs w:val="24"/>
              </w:rPr>
              <w:t>Final State</w:t>
            </w:r>
          </w:p>
        </w:tc>
        <w:tc>
          <w:tcPr>
            <w:tcW w:w="3117" w:type="dxa"/>
          </w:tcPr>
          <w:p w14:paraId="050D34C3" w14:textId="77777777" w:rsidR="00122D06" w:rsidRPr="00324A75" w:rsidRDefault="00122D06" w:rsidP="001A3ABE">
            <w:pPr>
              <w:pStyle w:val="TableStyle2"/>
              <w:jc w:val="center"/>
              <w:rPr>
                <w:rFonts w:ascii="Times New Roman" w:hAnsi="Times New Roman" w:cs="Times New Roman"/>
              </w:rPr>
            </w:pPr>
            <w:r w:rsidRPr="00324A75">
              <w:rPr>
                <w:rFonts w:ascii="Times New Roman" w:hAnsi="Times New Roman" w:cs="Times New Roman"/>
                <w:noProof/>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58240" behindDoc="0" locked="0" layoutInCell="1" allowOverlap="1" wp14:anchorId="3E963B4F" wp14:editId="246E0D1C">
                      <wp:simplePos x="0" y="0"/>
                      <wp:positionH relativeFrom="column">
                        <wp:posOffset>722630</wp:posOffset>
                      </wp:positionH>
                      <wp:positionV relativeFrom="paragraph">
                        <wp:posOffset>131766</wp:posOffset>
                      </wp:positionV>
                      <wp:extent cx="379730" cy="357505"/>
                      <wp:effectExtent l="0" t="0" r="20320" b="23495"/>
                      <wp:wrapSquare wrapText="bothSides"/>
                      <wp:docPr id="1454912332" name="Group 7"/>
                      <wp:cNvGraphicFramePr/>
                      <a:graphic xmlns:a="http://schemas.openxmlformats.org/drawingml/2006/main">
                        <a:graphicData uri="http://schemas.microsoft.com/office/word/2010/wordprocessingGroup">
                          <wpg:wgp>
                            <wpg:cNvGrpSpPr/>
                            <wpg:grpSpPr>
                              <a:xfrm>
                                <a:off x="0" y="0"/>
                                <a:ext cx="379730" cy="357505"/>
                                <a:chOff x="0" y="0"/>
                                <a:chExt cx="642620" cy="642620"/>
                              </a:xfrm>
                            </wpg:grpSpPr>
                            <wps:wsp>
                              <wps:cNvPr id="1665336041" name="Oval 6"/>
                              <wps:cNvSpPr/>
                              <wps:spPr>
                                <a:xfrm>
                                  <a:off x="0" y="0"/>
                                  <a:ext cx="642620" cy="64262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524207" name="Oval 5"/>
                              <wps:cNvSpPr/>
                              <wps:spPr>
                                <a:xfrm>
                                  <a:off x="119818" y="132430"/>
                                  <a:ext cx="396875" cy="375920"/>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C4FA71" id="Group 7" o:spid="_x0000_s1026" style="position:absolute;margin-left:56.9pt;margin-top:10.4pt;width:29.9pt;height:28.15pt;z-index:251658240;mso-width-relative:margin;mso-height-relative:margin" coordsize="6426,6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">
                      <v:oval id="Oval 6" o:spid="_x0000_s1027" style="position:absolute;width:6426;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" filled="f" strokecolor="#09101d [484]" strokeweight="1pt">
                        <v:stroke joinstyle="miter"/>
                      </v:oval>
                      <v:oval id="Oval 5" o:spid="_x0000_s1028" style="position:absolute;left:1198;top:1324;width:3968;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" fillcolor="black [3213]" strokecolor="#09101d [484]" strokeweight="1pt">
                        <v:stroke joinstyle="miter"/>
                      </v:oval>
                      <w10:wrap type="square"/>
                    </v:group>
                  </w:pict>
                </mc:Fallback>
              </mc:AlternateContent>
            </w:r>
          </w:p>
        </w:tc>
        <w:tc>
          <w:tcPr>
            <w:tcW w:w="3972" w:type="dxa"/>
          </w:tcPr>
          <w:p w14:paraId="66ADDFD3" w14:textId="77777777" w:rsidR="00122D06" w:rsidRPr="00324A75" w:rsidRDefault="00122D06"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rPr>
            </w:pPr>
            <w:r w:rsidRPr="00324A75">
              <w:rPr>
                <w:rFonts w:ascii="Times New Roman" w:hAnsi="Times New Roman" w:cs="Times New Roman"/>
              </w:rPr>
              <w:t>The end of the Activity diagram, also called as a final activity.</w:t>
            </w:r>
          </w:p>
        </w:tc>
      </w:tr>
      <w:tr w:rsidR="00122D06" w:rsidRPr="00324A75" w14:paraId="4402457F" w14:textId="77777777" w:rsidTr="00915CA7">
        <w:trPr>
          <w:trHeight w:val="1148"/>
        </w:trPr>
        <w:tc>
          <w:tcPr>
            <w:tcW w:w="3117" w:type="dxa"/>
          </w:tcPr>
          <w:p w14:paraId="737788D6" w14:textId="77777777" w:rsidR="00122D06" w:rsidRPr="00324A75" w:rsidRDefault="00122D06"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Action</w:t>
            </w:r>
          </w:p>
        </w:tc>
        <w:tc>
          <w:tcPr>
            <w:tcW w:w="3117" w:type="dxa"/>
          </w:tcPr>
          <w:p w14:paraId="4BC96F28" w14:textId="77777777" w:rsidR="00122D06" w:rsidRPr="00324A75" w:rsidRDefault="00122D06" w:rsidP="001A3ABE">
            <w:pPr>
              <w:pStyle w:val="TableStyle2"/>
              <w:rPr>
                <w:rFonts w:ascii="Times New Roman" w:hAnsi="Times New Roman" w:cs="Times New Roman"/>
              </w:rPr>
            </w:pPr>
            <w:r w:rsidRPr="00324A75">
              <w:rPr>
                <w:rFonts w:ascii="Times New Roman" w:hAnsi="Times New Roman" w:cs="Times New Roman"/>
                <w:noProof/>
                <w:bdr w:val="none" w:sz="0" w:space="0" w:color="auto"/>
                <w14:textOutline w14:w="0" w14:cap="rnd" w14:cmpd="sng" w14:algn="ctr">
                  <w14:noFill/>
                  <w14:prstDash w14:val="solid"/>
                  <w14:bevel/>
                </w14:textOutline>
              </w:rPr>
              <mc:AlternateContent>
                <mc:Choice Requires="wps">
                  <w:drawing>
                    <wp:anchor distT="0" distB="0" distL="114300" distR="114300" simplePos="0" relativeHeight="251658241" behindDoc="0" locked="0" layoutInCell="1" allowOverlap="1" wp14:anchorId="2CF9A29F" wp14:editId="7FE0711E">
                      <wp:simplePos x="0" y="0"/>
                      <wp:positionH relativeFrom="column">
                        <wp:posOffset>448238</wp:posOffset>
                      </wp:positionH>
                      <wp:positionV relativeFrom="paragraph">
                        <wp:posOffset>197046</wp:posOffset>
                      </wp:positionV>
                      <wp:extent cx="893445" cy="367665"/>
                      <wp:effectExtent l="0" t="0" r="20955" b="13335"/>
                      <wp:wrapSquare wrapText="bothSides"/>
                      <wp:docPr id="987739403" name="Rectangle: Rounded Corners 1"/>
                      <wp:cNvGraphicFramePr/>
                      <a:graphic xmlns:a="http://schemas.openxmlformats.org/drawingml/2006/main">
                        <a:graphicData uri="http://schemas.microsoft.com/office/word/2010/wordprocessingShape">
                          <wps:wsp>
                            <wps:cNvSpPr/>
                            <wps:spPr>
                              <a:xfrm>
                                <a:off x="0" y="0"/>
                                <a:ext cx="893445" cy="367665"/>
                              </a:xfrm>
                              <a:prstGeom prst="roundRect">
                                <a:avLst>
                                  <a:gd name="adj" fmla="val 50000"/>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D39D7" id="Rectangle: Rounded Corners 1" o:spid="_x0000_s1026" style="position:absolute;margin-left:35.3pt;margin-top:15.5pt;width:70.35pt;height:28.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" filled="f" strokecolor="#09101d [484]" strokeweight="1pt">
                      <v:stroke joinstyle="miter"/>
                      <w10:wrap type="square"/>
                    </v:roundrect>
                  </w:pict>
                </mc:Fallback>
              </mc:AlternateContent>
            </w:r>
          </w:p>
        </w:tc>
        <w:tc>
          <w:tcPr>
            <w:tcW w:w="3972" w:type="dxa"/>
          </w:tcPr>
          <w:p w14:paraId="09BA1D4A" w14:textId="77777777" w:rsidR="00122D06" w:rsidRPr="00324A75" w:rsidRDefault="00122D06" w:rsidP="001A3ABE">
            <w:pPr>
              <w:pStyle w:val="Body"/>
              <w:jc w:val="both"/>
              <w:rPr>
                <w:rFonts w:ascii="Times New Roman" w:hAnsi="Times New Roman" w:cs="Times New Roman"/>
              </w:rPr>
            </w:pPr>
            <w:r w:rsidRPr="00324A75">
              <w:rPr>
                <w:rFonts w:ascii="Times New Roman" w:hAnsi="Times New Roman" w:cs="Times New Roman"/>
                <w:sz w:val="24"/>
                <w:szCs w:val="24"/>
              </w:rPr>
              <w:t>It represents the activity to be performed.</w:t>
            </w:r>
          </w:p>
        </w:tc>
      </w:tr>
      <w:tr w:rsidR="00122D06" w:rsidRPr="00324A75" w14:paraId="0508BD8C" w14:textId="77777777" w:rsidTr="00915CA7">
        <w:trPr>
          <w:trHeight w:val="1045"/>
        </w:trPr>
        <w:tc>
          <w:tcPr>
            <w:tcW w:w="3117" w:type="dxa"/>
          </w:tcPr>
          <w:p w14:paraId="2630FA05" w14:textId="77777777" w:rsidR="00122D06" w:rsidRPr="00324A75" w:rsidRDefault="00122D06" w:rsidP="001A3ABE">
            <w:pPr>
              <w:pStyle w:val="Body"/>
              <w:jc w:val="both"/>
              <w:rPr>
                <w:rFonts w:ascii="Times New Roman" w:hAnsi="Times New Roman" w:cs="Times New Roman"/>
              </w:rPr>
            </w:pPr>
            <w:r w:rsidRPr="00324A75">
              <w:rPr>
                <w:rFonts w:ascii="Times New Roman" w:hAnsi="Times New Roman" w:cs="Times New Roman"/>
                <w:sz w:val="24"/>
                <w:szCs w:val="24"/>
              </w:rPr>
              <w:t>Decision</w:t>
            </w:r>
          </w:p>
        </w:tc>
        <w:tc>
          <w:tcPr>
            <w:tcW w:w="3117" w:type="dxa"/>
          </w:tcPr>
          <w:p w14:paraId="3FF46656" w14:textId="77777777" w:rsidR="00122D06" w:rsidRPr="00324A75" w:rsidRDefault="00122D06" w:rsidP="001A3ABE">
            <w:pPr>
              <w:pStyle w:val="TableStyle2"/>
              <w:jc w:val="center"/>
              <w:rPr>
                <w:rFonts w:ascii="Times New Roman" w:hAnsi="Times New Roman" w:cs="Times New Roman"/>
              </w:rPr>
            </w:pPr>
            <w:r w:rsidRPr="00324A75">
              <w:rPr>
                <w:rFonts w:ascii="Times New Roman" w:hAnsi="Times New Roman" w:cs="Times New Roman"/>
                <w:noProof/>
                <w:bdr w:val="none" w:sz="0" w:space="0" w:color="auto"/>
                <w14:textOutline w14:w="0" w14:cap="rnd" w14:cmpd="sng" w14:algn="ctr">
                  <w14:noFill/>
                  <w14:prstDash w14:val="solid"/>
                  <w14:bevel/>
                </w14:textOutline>
              </w:rPr>
              <mc:AlternateContent>
                <mc:Choice Requires="wps">
                  <w:drawing>
                    <wp:anchor distT="0" distB="0" distL="114300" distR="114300" simplePos="0" relativeHeight="251658242" behindDoc="0" locked="0" layoutInCell="1" allowOverlap="1" wp14:anchorId="6060976A" wp14:editId="749D9FBC">
                      <wp:simplePos x="0" y="0"/>
                      <wp:positionH relativeFrom="column">
                        <wp:posOffset>619101</wp:posOffset>
                      </wp:positionH>
                      <wp:positionV relativeFrom="paragraph">
                        <wp:posOffset>135928</wp:posOffset>
                      </wp:positionV>
                      <wp:extent cx="495300" cy="386080"/>
                      <wp:effectExtent l="19050" t="19050" r="19050" b="33020"/>
                      <wp:wrapSquare wrapText="bothSides"/>
                      <wp:docPr id="277654398" name="Flowchart: Decision 2"/>
                      <wp:cNvGraphicFramePr/>
                      <a:graphic xmlns:a="http://schemas.openxmlformats.org/drawingml/2006/main">
                        <a:graphicData uri="http://schemas.microsoft.com/office/word/2010/wordprocessingShape">
                          <wps:wsp>
                            <wps:cNvSpPr/>
                            <wps:spPr>
                              <a:xfrm>
                                <a:off x="0" y="0"/>
                                <a:ext cx="495300" cy="386080"/>
                              </a:xfrm>
                              <a:prstGeom prst="flowChartDecision">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23ED8" id="_x0000_t110" coordsize="21600,21600" o:spt="110" path="m10800,l,10800,10800,21600,21600,10800xe">
                      <v:stroke joinstyle="miter"/>
                      <v:path gradientshapeok="t" o:connecttype="rect" textboxrect="5400,5400,16200,16200"/>
                    </v:shapetype>
                    <v:shape id="Flowchart: Decision 2" o:spid="_x0000_s1026" type="#_x0000_t110" style="position:absolute;margin-left:48.75pt;margin-top:10.7pt;width:39pt;height:30.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" filled="f" strokecolor="#09101d [484]" strokeweight="1pt">
                      <w10:wrap type="square"/>
                    </v:shape>
                  </w:pict>
                </mc:Fallback>
              </mc:AlternateContent>
            </w:r>
          </w:p>
        </w:tc>
        <w:tc>
          <w:tcPr>
            <w:tcW w:w="3972" w:type="dxa"/>
          </w:tcPr>
          <w:p w14:paraId="1E06C6E3" w14:textId="77777777" w:rsidR="00122D06" w:rsidRPr="00324A75" w:rsidRDefault="00122D06" w:rsidP="001A3ABE">
            <w:pPr>
              <w:pStyle w:val="Body"/>
              <w:jc w:val="both"/>
              <w:rPr>
                <w:rFonts w:ascii="Times New Roman" w:hAnsi="Times New Roman" w:cs="Times New Roman"/>
              </w:rPr>
            </w:pPr>
            <w:r w:rsidRPr="00324A75">
              <w:rPr>
                <w:rFonts w:ascii="Times New Roman" w:hAnsi="Times New Roman" w:cs="Times New Roman"/>
                <w:sz w:val="24"/>
                <w:szCs w:val="24"/>
              </w:rPr>
              <w:t>A logic where a decision is to be made is depicted by a diamond.</w:t>
            </w:r>
          </w:p>
        </w:tc>
      </w:tr>
      <w:tr w:rsidR="00122D06" w:rsidRPr="00324A75" w14:paraId="2DB0C0B0" w14:textId="77777777" w:rsidTr="00915CA7">
        <w:trPr>
          <w:trHeight w:val="597"/>
        </w:trPr>
        <w:tc>
          <w:tcPr>
            <w:tcW w:w="3117" w:type="dxa"/>
          </w:tcPr>
          <w:p w14:paraId="3B5C577C" w14:textId="77777777" w:rsidR="00122D06" w:rsidRPr="00324A75" w:rsidRDefault="00122D06" w:rsidP="001A3ABE">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hAnsi="Times New Roman" w:cs="Times New Roman"/>
              </w:rPr>
            </w:pPr>
            <w:r w:rsidRPr="00324A75">
              <w:rPr>
                <w:rFonts w:ascii="Times New Roman" w:hAnsi="Times New Roman" w:cs="Times New Roman"/>
              </w:rPr>
              <w:t>Transition</w:t>
            </w:r>
          </w:p>
        </w:tc>
        <w:tc>
          <w:tcPr>
            <w:tcW w:w="3117" w:type="dxa"/>
          </w:tcPr>
          <w:p w14:paraId="60950FA7" w14:textId="77777777" w:rsidR="00122D06" w:rsidRPr="00324A75" w:rsidRDefault="00122D06" w:rsidP="001A3ABE">
            <w:pPr>
              <w:pStyle w:val="TableStyle2"/>
              <w:jc w:val="center"/>
              <w:rPr>
                <w:rFonts w:ascii="Times New Roman" w:hAnsi="Times New Roman" w:cs="Times New Roman"/>
              </w:rPr>
            </w:pPr>
            <w:r w:rsidRPr="00324A75">
              <w:rPr>
                <w:rFonts w:ascii="Times New Roman" w:hAnsi="Times New Roman" w:cs="Times New Roman"/>
                <w:noProof/>
                <w:bdr w:val="none" w:sz="0" w:space="0" w:color="auto"/>
                <w14:textOutline w14:w="0" w14:cap="rnd" w14:cmpd="sng" w14:algn="ctr">
                  <w14:noFill/>
                  <w14:prstDash w14:val="solid"/>
                  <w14:bevel/>
                </w14:textOutline>
              </w:rPr>
              <mc:AlternateContent>
                <mc:Choice Requires="wps">
                  <w:drawing>
                    <wp:anchor distT="0" distB="0" distL="114300" distR="114300" simplePos="0" relativeHeight="251658243" behindDoc="0" locked="0" layoutInCell="1" allowOverlap="1" wp14:anchorId="5E05F485" wp14:editId="25826AA9">
                      <wp:simplePos x="0" y="0"/>
                      <wp:positionH relativeFrom="column">
                        <wp:posOffset>365760</wp:posOffset>
                      </wp:positionH>
                      <wp:positionV relativeFrom="paragraph">
                        <wp:posOffset>171512</wp:posOffset>
                      </wp:positionV>
                      <wp:extent cx="1126490" cy="0"/>
                      <wp:effectExtent l="0" t="76200" r="16510" b="95250"/>
                      <wp:wrapSquare wrapText="bothSides"/>
                      <wp:docPr id="1967374973" name="Straight Arrow Connector 3"/>
                      <wp:cNvGraphicFramePr/>
                      <a:graphic xmlns:a="http://schemas.openxmlformats.org/drawingml/2006/main">
                        <a:graphicData uri="http://schemas.microsoft.com/office/word/2010/wordprocessingShape">
                          <wps:wsp>
                            <wps:cNvCnPr/>
                            <wps:spPr>
                              <a:xfrm>
                                <a:off x="0" y="0"/>
                                <a:ext cx="112649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A9489" id="Straight Arrow Connector 3" o:spid="_x0000_s1026" type="#_x0000_t32" style="position:absolute;margin-left:28.8pt;margin-top:13.5pt;width:88.7pt;height:0;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" strokecolor="black [3213]" strokeweight="1pt">
                      <v:stroke endarrow="block" joinstyle="miter"/>
                      <w10:wrap type="square"/>
                    </v:shape>
                  </w:pict>
                </mc:Fallback>
              </mc:AlternateContent>
            </w:r>
          </w:p>
        </w:tc>
        <w:tc>
          <w:tcPr>
            <w:tcW w:w="3972" w:type="dxa"/>
          </w:tcPr>
          <w:p w14:paraId="5186712E" w14:textId="77777777" w:rsidR="00122D06" w:rsidRPr="00324A75" w:rsidRDefault="00122D06" w:rsidP="001A3ABE">
            <w:pPr>
              <w:pStyle w:val="Body"/>
              <w:jc w:val="both"/>
              <w:rPr>
                <w:rFonts w:ascii="Times New Roman" w:hAnsi="Times New Roman" w:cs="Times New Roman"/>
              </w:rPr>
            </w:pPr>
            <w:r w:rsidRPr="00324A75">
              <w:rPr>
                <w:rFonts w:ascii="Times New Roman" w:hAnsi="Times New Roman" w:cs="Times New Roman"/>
                <w:sz w:val="24"/>
                <w:szCs w:val="24"/>
              </w:rPr>
              <w:t>A transition link represents control flow between nodes.</w:t>
            </w:r>
          </w:p>
        </w:tc>
      </w:tr>
    </w:tbl>
    <w:p w14:paraId="25BCD16A" w14:textId="77777777" w:rsidR="00122D06" w:rsidRPr="00324A75" w:rsidRDefault="00122D06" w:rsidP="005F1BF7">
      <w:pPr>
        <w:rPr>
          <w:rFonts w:ascii="Times New Roman" w:hAnsi="Times New Roman" w:cs="Times New Roman"/>
          <w:b/>
          <w:bCs/>
          <w:sz w:val="32"/>
          <w:szCs w:val="32"/>
        </w:rPr>
      </w:pPr>
    </w:p>
    <w:p w14:paraId="18771BF2" w14:textId="1AABCE6A" w:rsidR="003B7540" w:rsidRPr="00324A75" w:rsidRDefault="005F1BF7" w:rsidP="009A115E">
      <w:pPr>
        <w:jc w:val="center"/>
        <w:rPr>
          <w:rFonts w:ascii="Times New Roman" w:hAnsi="Times New Roman" w:cs="Times New Roman"/>
          <w:b/>
          <w:bCs/>
          <w:sz w:val="32"/>
          <w:szCs w:val="32"/>
        </w:rPr>
      </w:pPr>
      <w:r w:rsidRPr="00324A75">
        <w:rPr>
          <w:noProof/>
        </w:rPr>
        <mc:AlternateContent>
          <mc:Choice Requires="wpg">
            <w:drawing>
              <wp:inline distT="0" distB="0" distL="0" distR="0" wp14:anchorId="4C1A8695" wp14:editId="19A4F5A7">
                <wp:extent cx="5731510" cy="19685"/>
                <wp:effectExtent l="0" t="0" r="21590" b="18415"/>
                <wp:docPr id="1632011559" name="Group 1632011559"/>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859838417"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22496158"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2498161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20669735"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4018473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9457404"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8254340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192638245"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90265768"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7FD853F" id="Group 1632011559"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01DCEE29" w14:textId="77777777" w:rsidR="00915CA7" w:rsidRPr="00324A75" w:rsidRDefault="00915CA7" w:rsidP="009A115E">
      <w:pPr>
        <w:jc w:val="center"/>
        <w:rPr>
          <w:rFonts w:ascii="Times New Roman" w:hAnsi="Times New Roman" w:cs="Times New Roman"/>
          <w:b/>
          <w:bCs/>
          <w:sz w:val="32"/>
          <w:szCs w:val="32"/>
        </w:rPr>
      </w:pPr>
    </w:p>
    <w:p w14:paraId="6307CEFA" w14:textId="77777777" w:rsidR="00915CA7" w:rsidRPr="00324A75" w:rsidRDefault="00915CA7" w:rsidP="009A115E">
      <w:pPr>
        <w:jc w:val="center"/>
        <w:rPr>
          <w:rFonts w:ascii="Times New Roman" w:hAnsi="Times New Roman" w:cs="Times New Roman"/>
          <w:b/>
          <w:bCs/>
          <w:sz w:val="32"/>
          <w:szCs w:val="32"/>
        </w:rPr>
      </w:pPr>
    </w:p>
    <w:p w14:paraId="2A58D502" w14:textId="77777777" w:rsidR="00915CA7" w:rsidRPr="00324A75" w:rsidRDefault="00915CA7" w:rsidP="009A115E">
      <w:pPr>
        <w:jc w:val="center"/>
        <w:rPr>
          <w:rFonts w:ascii="Times New Roman" w:hAnsi="Times New Roman" w:cs="Times New Roman"/>
          <w:b/>
          <w:bCs/>
          <w:sz w:val="32"/>
          <w:szCs w:val="32"/>
        </w:rPr>
      </w:pPr>
    </w:p>
    <w:p w14:paraId="204051DD" w14:textId="77777777" w:rsidR="00915CA7" w:rsidRDefault="00915CA7" w:rsidP="009A115E">
      <w:pPr>
        <w:jc w:val="center"/>
        <w:rPr>
          <w:rFonts w:ascii="Times New Roman" w:hAnsi="Times New Roman" w:cs="Times New Roman"/>
          <w:b/>
          <w:bCs/>
          <w:sz w:val="32"/>
          <w:szCs w:val="32"/>
        </w:rPr>
      </w:pPr>
    </w:p>
    <w:p w14:paraId="32E4C930" w14:textId="77777777" w:rsidR="005F1BF7" w:rsidRDefault="005F1BF7" w:rsidP="009A115E">
      <w:pPr>
        <w:jc w:val="center"/>
        <w:rPr>
          <w:rFonts w:ascii="Times New Roman" w:hAnsi="Times New Roman" w:cs="Times New Roman"/>
          <w:b/>
          <w:bCs/>
          <w:sz w:val="32"/>
          <w:szCs w:val="32"/>
        </w:rPr>
      </w:pPr>
    </w:p>
    <w:p w14:paraId="58CEAFF0" w14:textId="77777777" w:rsidR="00A81720" w:rsidRPr="00324A75" w:rsidRDefault="00A81720" w:rsidP="009A115E">
      <w:pPr>
        <w:jc w:val="center"/>
        <w:rPr>
          <w:rFonts w:ascii="Times New Roman" w:hAnsi="Times New Roman" w:cs="Times New Roman"/>
          <w:b/>
          <w:bCs/>
          <w:sz w:val="32"/>
          <w:szCs w:val="32"/>
        </w:rPr>
      </w:pPr>
    </w:p>
    <w:p w14:paraId="0BC607B3" w14:textId="4F3403F0" w:rsidR="003B7540" w:rsidRPr="005F1BF7" w:rsidRDefault="005070BC" w:rsidP="003B7540">
      <w:pPr>
        <w:rPr>
          <w:rFonts w:ascii="Times New Roman" w:hAnsi="Times New Roman" w:cs="Times New Roman"/>
          <w:b/>
          <w:bCs/>
          <w:sz w:val="32"/>
          <w:szCs w:val="32"/>
        </w:rPr>
      </w:pPr>
      <w:r w:rsidRPr="005F1BF7">
        <w:rPr>
          <w:rFonts w:ascii="Times New Roman" w:hAnsi="Times New Roman" w:cs="Times New Roman"/>
          <w:b/>
          <w:bCs/>
          <w:sz w:val="32"/>
          <w:szCs w:val="32"/>
        </w:rPr>
        <w:t>Activity diagram of user</w:t>
      </w:r>
    </w:p>
    <w:p w14:paraId="1D6844BA" w14:textId="77777777" w:rsidR="005070BC" w:rsidRPr="00324A75" w:rsidRDefault="005070BC" w:rsidP="003B7540">
      <w:pPr>
        <w:rPr>
          <w:rFonts w:ascii="Times New Roman" w:hAnsi="Times New Roman" w:cs="Times New Roman"/>
          <w:b/>
          <w:bCs/>
          <w:sz w:val="28"/>
          <w:szCs w:val="28"/>
        </w:rPr>
      </w:pPr>
    </w:p>
    <w:p w14:paraId="06F268EA" w14:textId="52C7B322" w:rsidR="009A115E" w:rsidRPr="00324A75" w:rsidRDefault="003B7540" w:rsidP="009A115E">
      <w:pPr>
        <w:jc w:val="center"/>
        <w:rPr>
          <w:rFonts w:ascii="Times New Roman" w:hAnsi="Times New Roman" w:cs="Times New Roman"/>
        </w:rPr>
      </w:pPr>
      <w:r w:rsidRPr="00324A75">
        <w:rPr>
          <w:rFonts w:ascii="Times New Roman" w:hAnsi="Times New Roman" w:cs="Times New Roman"/>
          <w:b/>
          <w:bCs/>
          <w:noProof/>
          <w:sz w:val="32"/>
          <w:szCs w:val="32"/>
        </w:rPr>
        <w:drawing>
          <wp:inline distT="0" distB="0" distL="0" distR="0" wp14:anchorId="7C1073FD" wp14:editId="54E90E21">
            <wp:extent cx="6170930" cy="5486400"/>
            <wp:effectExtent l="0" t="0" r="1270" b="0"/>
            <wp:docPr id="18987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70930" cy="5486400"/>
                    </a:xfrm>
                    <a:prstGeom prst="rect">
                      <a:avLst/>
                    </a:prstGeom>
                    <a:noFill/>
                    <a:ln>
                      <a:noFill/>
                    </a:ln>
                  </pic:spPr>
                </pic:pic>
              </a:graphicData>
            </a:graphic>
          </wp:inline>
        </w:drawing>
      </w:r>
    </w:p>
    <w:p w14:paraId="5E8BA63B" w14:textId="77777777" w:rsidR="009A115E" w:rsidRPr="00324A75" w:rsidRDefault="009A115E" w:rsidP="00686BAE">
      <w:pPr>
        <w:tabs>
          <w:tab w:val="left" w:pos="2028"/>
        </w:tabs>
        <w:rPr>
          <w:rFonts w:ascii="Times New Roman" w:hAnsi="Times New Roman" w:cs="Times New Roman"/>
        </w:rPr>
      </w:pPr>
    </w:p>
    <w:p w14:paraId="110A20A3" w14:textId="27F1226A" w:rsidR="00517584" w:rsidRPr="00324A75" w:rsidRDefault="005835F8" w:rsidP="00686BAE">
      <w:pPr>
        <w:tabs>
          <w:tab w:val="left" w:pos="2028"/>
        </w:tabs>
        <w:rPr>
          <w:rFonts w:ascii="Times New Roman" w:hAnsi="Times New Roman" w:cs="Times New Roman"/>
        </w:rPr>
      </w:pPr>
      <w:r w:rsidRPr="00324A75">
        <w:rPr>
          <w:noProof/>
        </w:rPr>
        <mc:AlternateContent>
          <mc:Choice Requires="wpg">
            <w:drawing>
              <wp:inline distT="0" distB="0" distL="0" distR="0" wp14:anchorId="68C1FE38" wp14:editId="36471E76">
                <wp:extent cx="5731510" cy="19685"/>
                <wp:effectExtent l="0" t="0" r="21590" b="18415"/>
                <wp:docPr id="310376830" name="Group 310376830"/>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654002770"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3787452"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63541822"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1036016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4240701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040441645"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19914025"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38861411"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76305906"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D256EA3" id="Group 310376830"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" path="m,l9144,r,9144l,9144,,e" fillcolor="#e3e3e3" stroked="f" strokeweight="0">
                  <v:stroke miterlimit="83231f" joinstyle="miter"/>
                  <v:path arrowok="t" textboxrect="0,0,9144,9144"/>
                </v:shape>
                <w10:anchorlock/>
              </v:group>
            </w:pict>
          </mc:Fallback>
        </mc:AlternateContent>
      </w:r>
    </w:p>
    <w:p w14:paraId="34647E92" w14:textId="77777777" w:rsidR="00517584" w:rsidRPr="00324A75" w:rsidRDefault="00517584" w:rsidP="00686BAE">
      <w:pPr>
        <w:tabs>
          <w:tab w:val="left" w:pos="2028"/>
        </w:tabs>
        <w:rPr>
          <w:rFonts w:ascii="Times New Roman" w:hAnsi="Times New Roman" w:cs="Times New Roman"/>
        </w:rPr>
      </w:pPr>
    </w:p>
    <w:p w14:paraId="71444CB7" w14:textId="77777777" w:rsidR="00517584" w:rsidRPr="00324A75" w:rsidRDefault="00517584" w:rsidP="00686BAE">
      <w:pPr>
        <w:tabs>
          <w:tab w:val="left" w:pos="2028"/>
        </w:tabs>
        <w:rPr>
          <w:rFonts w:ascii="Times New Roman" w:hAnsi="Times New Roman" w:cs="Times New Roman"/>
        </w:rPr>
      </w:pPr>
    </w:p>
    <w:p w14:paraId="03A900A5" w14:textId="77777777" w:rsidR="00517584" w:rsidRPr="00324A75" w:rsidRDefault="00517584" w:rsidP="00686BAE">
      <w:pPr>
        <w:tabs>
          <w:tab w:val="left" w:pos="2028"/>
        </w:tabs>
        <w:rPr>
          <w:rFonts w:ascii="Times New Roman" w:hAnsi="Times New Roman" w:cs="Times New Roman"/>
        </w:rPr>
      </w:pPr>
    </w:p>
    <w:p w14:paraId="28D127D9" w14:textId="77777777" w:rsidR="00517584" w:rsidRPr="00324A75" w:rsidRDefault="00517584" w:rsidP="00686BAE">
      <w:pPr>
        <w:tabs>
          <w:tab w:val="left" w:pos="2028"/>
        </w:tabs>
        <w:rPr>
          <w:rFonts w:ascii="Times New Roman" w:hAnsi="Times New Roman" w:cs="Times New Roman"/>
        </w:rPr>
      </w:pPr>
    </w:p>
    <w:p w14:paraId="6779E316" w14:textId="77777777" w:rsidR="00517584" w:rsidRPr="00324A75" w:rsidRDefault="00517584" w:rsidP="00686BAE">
      <w:pPr>
        <w:tabs>
          <w:tab w:val="left" w:pos="2028"/>
        </w:tabs>
        <w:rPr>
          <w:rFonts w:ascii="Times New Roman" w:hAnsi="Times New Roman" w:cs="Times New Roman"/>
        </w:rPr>
      </w:pPr>
    </w:p>
    <w:p w14:paraId="052FEFDE" w14:textId="77777777" w:rsidR="00915CA7" w:rsidRPr="00324A75" w:rsidRDefault="00915CA7" w:rsidP="00686BAE">
      <w:pPr>
        <w:tabs>
          <w:tab w:val="left" w:pos="2028"/>
        </w:tabs>
        <w:rPr>
          <w:rFonts w:ascii="Times New Roman" w:hAnsi="Times New Roman" w:cs="Times New Roman"/>
        </w:rPr>
      </w:pPr>
    </w:p>
    <w:p w14:paraId="7064AB6F" w14:textId="77777777" w:rsidR="00517584" w:rsidRPr="00324A75" w:rsidRDefault="00517584" w:rsidP="00686BAE">
      <w:pPr>
        <w:tabs>
          <w:tab w:val="left" w:pos="2028"/>
        </w:tabs>
        <w:rPr>
          <w:rFonts w:ascii="Times New Roman" w:hAnsi="Times New Roman" w:cs="Times New Roman"/>
        </w:rPr>
      </w:pPr>
    </w:p>
    <w:p w14:paraId="6E0B05F8" w14:textId="4A09ADFD" w:rsidR="00517584" w:rsidRPr="00A81720" w:rsidRDefault="00517584" w:rsidP="00686BAE">
      <w:pPr>
        <w:tabs>
          <w:tab w:val="left" w:pos="2028"/>
        </w:tabs>
        <w:rPr>
          <w:rFonts w:ascii="Times New Roman" w:hAnsi="Times New Roman" w:cs="Times New Roman"/>
          <w:b/>
          <w:bCs/>
          <w:sz w:val="32"/>
          <w:szCs w:val="32"/>
        </w:rPr>
      </w:pPr>
      <w:r w:rsidRPr="00A81720">
        <w:rPr>
          <w:rFonts w:ascii="Times New Roman" w:hAnsi="Times New Roman" w:cs="Times New Roman"/>
          <w:b/>
          <w:bCs/>
          <w:sz w:val="32"/>
          <w:szCs w:val="32"/>
        </w:rPr>
        <w:t>Activity diagram of admin</w:t>
      </w:r>
    </w:p>
    <w:p w14:paraId="1A1F689A" w14:textId="77777777" w:rsidR="00517584" w:rsidRPr="00324A75" w:rsidRDefault="00517584" w:rsidP="00686BAE">
      <w:pPr>
        <w:tabs>
          <w:tab w:val="left" w:pos="2028"/>
        </w:tabs>
        <w:rPr>
          <w:rFonts w:ascii="Times New Roman" w:hAnsi="Times New Roman" w:cs="Times New Roman"/>
        </w:rPr>
      </w:pPr>
    </w:p>
    <w:p w14:paraId="136FB8E1" w14:textId="77777777" w:rsidR="00517584" w:rsidRPr="00324A75" w:rsidRDefault="00517584" w:rsidP="00686BAE">
      <w:pPr>
        <w:tabs>
          <w:tab w:val="left" w:pos="2028"/>
        </w:tabs>
        <w:rPr>
          <w:rFonts w:ascii="Times New Roman" w:hAnsi="Times New Roman" w:cs="Times New Roman"/>
        </w:rPr>
      </w:pPr>
    </w:p>
    <w:p w14:paraId="44C0C6DB" w14:textId="41FC9F15" w:rsidR="00517584" w:rsidRPr="00324A75" w:rsidRDefault="00517584" w:rsidP="00686BAE">
      <w:pPr>
        <w:tabs>
          <w:tab w:val="left" w:pos="2028"/>
        </w:tabs>
        <w:rPr>
          <w:rFonts w:ascii="Times New Roman" w:hAnsi="Times New Roman" w:cs="Times New Roman"/>
          <w:noProof/>
        </w:rPr>
      </w:pPr>
      <w:r w:rsidRPr="00324A75">
        <w:rPr>
          <w:rFonts w:ascii="Times New Roman" w:hAnsi="Times New Roman" w:cs="Times New Roman"/>
          <w:noProof/>
        </w:rPr>
        <w:drawing>
          <wp:inline distT="0" distB="0" distL="0" distR="0" wp14:anchorId="7188A30F" wp14:editId="4995806F">
            <wp:extent cx="5730240" cy="2834640"/>
            <wp:effectExtent l="0" t="0" r="3810" b="3810"/>
            <wp:docPr id="1322372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E6A970E" w14:textId="77777777" w:rsidR="005839DF" w:rsidRPr="00324A75" w:rsidRDefault="005839DF" w:rsidP="005839DF">
      <w:pPr>
        <w:rPr>
          <w:rFonts w:ascii="Times New Roman" w:hAnsi="Times New Roman" w:cs="Times New Roman"/>
        </w:rPr>
      </w:pPr>
    </w:p>
    <w:p w14:paraId="3608D426" w14:textId="6168633E" w:rsidR="005839DF" w:rsidRPr="00324A75" w:rsidRDefault="005835F8" w:rsidP="005839DF">
      <w:pPr>
        <w:rPr>
          <w:rFonts w:ascii="Times New Roman" w:hAnsi="Times New Roman" w:cs="Times New Roman"/>
        </w:rPr>
      </w:pPr>
      <w:r w:rsidRPr="00324A75">
        <w:rPr>
          <w:noProof/>
        </w:rPr>
        <mc:AlternateContent>
          <mc:Choice Requires="wpg">
            <w:drawing>
              <wp:inline distT="0" distB="0" distL="0" distR="0" wp14:anchorId="7CB41B36" wp14:editId="6AA50C30">
                <wp:extent cx="5731510" cy="19685"/>
                <wp:effectExtent l="0" t="0" r="21590" b="18415"/>
                <wp:docPr id="2126359567" name="Group 2126359567"/>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144536764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44139777"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82576090"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48212151"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59223027"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831594119"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2950866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33104528"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71830640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5567B42" id="Group 2126359567"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&#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4FA016FB" w14:textId="77777777" w:rsidR="005839DF" w:rsidRPr="00324A75" w:rsidRDefault="005839DF" w:rsidP="005839DF">
      <w:pPr>
        <w:rPr>
          <w:rFonts w:ascii="Times New Roman" w:hAnsi="Times New Roman" w:cs="Times New Roman"/>
        </w:rPr>
      </w:pPr>
    </w:p>
    <w:p w14:paraId="1CB96DCA" w14:textId="77777777" w:rsidR="005839DF" w:rsidRPr="00324A75" w:rsidRDefault="005839DF" w:rsidP="005839DF">
      <w:pPr>
        <w:rPr>
          <w:rFonts w:ascii="Times New Roman" w:hAnsi="Times New Roman" w:cs="Times New Roman"/>
        </w:rPr>
      </w:pPr>
    </w:p>
    <w:p w14:paraId="21E8883E" w14:textId="77777777" w:rsidR="005839DF" w:rsidRPr="00324A75" w:rsidRDefault="005839DF" w:rsidP="005839DF">
      <w:pPr>
        <w:rPr>
          <w:rFonts w:ascii="Times New Roman" w:hAnsi="Times New Roman" w:cs="Times New Roman"/>
        </w:rPr>
      </w:pPr>
    </w:p>
    <w:p w14:paraId="7A17BB67" w14:textId="77777777" w:rsidR="005839DF" w:rsidRPr="00324A75" w:rsidRDefault="005839DF" w:rsidP="005839DF">
      <w:pPr>
        <w:rPr>
          <w:rFonts w:ascii="Times New Roman" w:hAnsi="Times New Roman" w:cs="Times New Roman"/>
        </w:rPr>
      </w:pPr>
    </w:p>
    <w:p w14:paraId="1073703E" w14:textId="77777777" w:rsidR="005839DF" w:rsidRPr="00324A75" w:rsidRDefault="005839DF" w:rsidP="005839DF">
      <w:pPr>
        <w:rPr>
          <w:rFonts w:ascii="Times New Roman" w:hAnsi="Times New Roman" w:cs="Times New Roman"/>
        </w:rPr>
      </w:pPr>
    </w:p>
    <w:p w14:paraId="68399CE1" w14:textId="77777777" w:rsidR="005839DF" w:rsidRPr="00324A75" w:rsidRDefault="005839DF" w:rsidP="005839DF">
      <w:pPr>
        <w:rPr>
          <w:rFonts w:ascii="Times New Roman" w:hAnsi="Times New Roman" w:cs="Times New Roman"/>
        </w:rPr>
      </w:pPr>
    </w:p>
    <w:p w14:paraId="29764059" w14:textId="77777777" w:rsidR="005839DF" w:rsidRPr="00324A75" w:rsidRDefault="005839DF" w:rsidP="005839DF">
      <w:pPr>
        <w:rPr>
          <w:rFonts w:ascii="Times New Roman" w:hAnsi="Times New Roman" w:cs="Times New Roman"/>
        </w:rPr>
      </w:pPr>
    </w:p>
    <w:p w14:paraId="70032E59" w14:textId="77777777" w:rsidR="005839DF" w:rsidRPr="00324A75" w:rsidRDefault="005839DF" w:rsidP="005839DF">
      <w:pPr>
        <w:rPr>
          <w:rFonts w:ascii="Times New Roman" w:hAnsi="Times New Roman" w:cs="Times New Roman"/>
          <w:noProof/>
        </w:rPr>
      </w:pPr>
    </w:p>
    <w:p w14:paraId="752EAC17" w14:textId="1A8CDB74" w:rsidR="005839DF" w:rsidRPr="00324A75" w:rsidRDefault="005839DF" w:rsidP="005839DF">
      <w:pPr>
        <w:tabs>
          <w:tab w:val="left" w:pos="3348"/>
        </w:tabs>
        <w:rPr>
          <w:rFonts w:ascii="Times New Roman" w:hAnsi="Times New Roman" w:cs="Times New Roman"/>
        </w:rPr>
      </w:pPr>
      <w:r w:rsidRPr="00324A75">
        <w:rPr>
          <w:rFonts w:ascii="Times New Roman" w:hAnsi="Times New Roman" w:cs="Times New Roman"/>
        </w:rPr>
        <w:tab/>
      </w:r>
    </w:p>
    <w:p w14:paraId="36F9A672" w14:textId="77777777" w:rsidR="00DE16E8" w:rsidRPr="00324A75" w:rsidRDefault="00DE16E8" w:rsidP="00DE16E8">
      <w:pPr>
        <w:jc w:val="both"/>
        <w:rPr>
          <w:rStyle w:val="Heading2Char"/>
          <w:rFonts w:cs="Times New Roman"/>
        </w:rPr>
      </w:pPr>
      <w:bookmarkStart w:id="0" w:name="_Toc148126511"/>
    </w:p>
    <w:p w14:paraId="38B1676B" w14:textId="77777777" w:rsidR="00DE16E8" w:rsidRPr="00324A75" w:rsidRDefault="00DE16E8" w:rsidP="00DE16E8">
      <w:pPr>
        <w:jc w:val="both"/>
        <w:rPr>
          <w:rStyle w:val="Heading2Char"/>
          <w:rFonts w:cs="Times New Roman"/>
        </w:rPr>
      </w:pPr>
    </w:p>
    <w:p w14:paraId="5465F9AE" w14:textId="48A6D453" w:rsidR="004766B1" w:rsidRDefault="004766B1" w:rsidP="003C7CAE">
      <w:pPr>
        <w:jc w:val="both"/>
        <w:rPr>
          <w:rStyle w:val="Heading2Char"/>
          <w:rFonts w:cs="Times New Roman"/>
          <w:bCs/>
          <w:szCs w:val="32"/>
          <w:lang w:val="en-US"/>
        </w:rPr>
      </w:pPr>
    </w:p>
    <w:p w14:paraId="2B482ABB" w14:textId="77777777" w:rsidR="005835F8" w:rsidRDefault="005835F8" w:rsidP="003C7CAE">
      <w:pPr>
        <w:jc w:val="both"/>
        <w:rPr>
          <w:rStyle w:val="Heading2Char"/>
          <w:rFonts w:cs="Times New Roman"/>
          <w:bCs/>
          <w:szCs w:val="32"/>
          <w:lang w:val="en-US"/>
        </w:rPr>
      </w:pPr>
    </w:p>
    <w:p w14:paraId="1F3F0357" w14:textId="77777777" w:rsidR="005835F8" w:rsidRPr="003C7CAE" w:rsidRDefault="005835F8" w:rsidP="003C7CAE">
      <w:pPr>
        <w:jc w:val="both"/>
        <w:rPr>
          <w:rStyle w:val="Heading2Char"/>
          <w:rFonts w:cs="Times New Roman"/>
          <w:bCs/>
          <w:szCs w:val="32"/>
          <w:lang w:val="en-US"/>
        </w:rPr>
      </w:pPr>
    </w:p>
    <w:p w14:paraId="189C1758" w14:textId="67795F0D" w:rsidR="00285020" w:rsidRPr="009F623D" w:rsidRDefault="003C7CAE" w:rsidP="00285020">
      <w:pPr>
        <w:pStyle w:val="ListParagraph"/>
        <w:numPr>
          <w:ilvl w:val="1"/>
          <w:numId w:val="41"/>
        </w:numPr>
        <w:jc w:val="both"/>
        <w:rPr>
          <w:rStyle w:val="Heading2Char"/>
          <w:rFonts w:eastAsiaTheme="minorHAnsi" w:cs="Times New Roman"/>
          <w:bCs/>
          <w:color w:val="auto"/>
          <w:kern w:val="0"/>
          <w:sz w:val="28"/>
          <w:szCs w:val="28"/>
          <w:lang w:val="en-US"/>
          <w14:ligatures w14:val="none"/>
        </w:rPr>
      </w:pPr>
      <w:r w:rsidRPr="003C7CAE">
        <w:rPr>
          <w:rStyle w:val="Heading2Char"/>
          <w:rFonts w:eastAsiaTheme="minorHAnsi" w:cs="Times New Roman"/>
          <w:bCs/>
          <w:color w:val="auto"/>
          <w:kern w:val="0"/>
          <w:szCs w:val="32"/>
          <w:lang w:val="en-US"/>
          <w14:ligatures w14:val="none"/>
        </w:rPr>
        <w:t xml:space="preserve"> User Interface Design</w:t>
      </w:r>
    </w:p>
    <w:p w14:paraId="7E5E8D97" w14:textId="77777777" w:rsidR="003047E7" w:rsidRPr="00551202" w:rsidRDefault="003047E7" w:rsidP="00551202">
      <w:pPr>
        <w:jc w:val="both"/>
        <w:rPr>
          <w:rStyle w:val="Heading2Char"/>
          <w:rFonts w:eastAsiaTheme="minorHAnsi" w:cs="Times New Roman"/>
          <w:b w:val="0"/>
          <w:color w:val="auto"/>
          <w:kern w:val="0"/>
          <w:sz w:val="20"/>
          <w:szCs w:val="20"/>
          <w:lang w:val="en-US"/>
          <w14:ligatures w14:val="none"/>
        </w:rPr>
      </w:pPr>
    </w:p>
    <w:p w14:paraId="65EF70CF" w14:textId="41029A08" w:rsidR="00285020" w:rsidRDefault="007068FE" w:rsidP="00285020">
      <w:pPr>
        <w:pStyle w:val="ListParagraph"/>
        <w:ind w:left="780"/>
        <w:jc w:val="both"/>
        <w:rPr>
          <w:rFonts w:ascii="Times New Roman" w:hAnsi="Times New Roman" w:cs="Times New Roman"/>
          <w:b/>
          <w:bCs/>
          <w:sz w:val="28"/>
          <w:szCs w:val="28"/>
          <w:lang w:val="en-US"/>
        </w:rPr>
      </w:pPr>
      <w:r>
        <w:rPr>
          <w:rStyle w:val="Heading2Char"/>
          <w:rFonts w:cs="Times New Roman"/>
          <w:noProof/>
        </w:rPr>
        <w:drawing>
          <wp:inline distT="0" distB="0" distL="0" distR="0" wp14:anchorId="158BB580" wp14:editId="3F543E55">
            <wp:extent cx="1245575" cy="2195413"/>
            <wp:effectExtent l="0" t="0" r="0" b="0"/>
            <wp:docPr id="1347153793"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69394" cy="2237395"/>
                    </a:xfrm>
                    <a:prstGeom prst="rect">
                      <a:avLst/>
                    </a:prstGeom>
                    <a:noFill/>
                    <a:ln>
                      <a:noFill/>
                    </a:ln>
                  </pic:spPr>
                </pic:pic>
              </a:graphicData>
            </a:graphic>
          </wp:inline>
        </w:drawing>
      </w:r>
      <w:r w:rsidR="00B36689">
        <w:rPr>
          <w:rFonts w:ascii="Times New Roman" w:hAnsi="Times New Roman" w:cs="Times New Roman"/>
          <w:b/>
          <w:bCs/>
          <w:sz w:val="28"/>
          <w:szCs w:val="28"/>
          <w:lang w:val="en-US"/>
        </w:rPr>
        <w:t xml:space="preserve">  </w:t>
      </w:r>
      <w:r w:rsidR="00551202">
        <w:rPr>
          <w:rFonts w:ascii="Times New Roman" w:hAnsi="Times New Roman" w:cs="Times New Roman"/>
          <w:b/>
          <w:bCs/>
          <w:sz w:val="28"/>
          <w:szCs w:val="28"/>
          <w:lang w:val="en-US"/>
        </w:rPr>
        <w:t xml:space="preserve">                </w:t>
      </w:r>
      <w:r w:rsidR="00B36689">
        <w:rPr>
          <w:rFonts w:ascii="Times New Roman" w:hAnsi="Times New Roman" w:cs="Times New Roman"/>
          <w:b/>
          <w:bCs/>
          <w:sz w:val="28"/>
          <w:szCs w:val="28"/>
          <w:lang w:val="en-US"/>
        </w:rPr>
        <w:t xml:space="preserve">  </w:t>
      </w:r>
      <w:r w:rsidR="00B36689">
        <w:rPr>
          <w:rFonts w:ascii="Times New Roman" w:hAnsi="Times New Roman" w:cs="Times New Roman"/>
          <w:b/>
          <w:bCs/>
          <w:noProof/>
          <w:sz w:val="28"/>
          <w:szCs w:val="28"/>
          <w:lang w:val="en-US"/>
        </w:rPr>
        <w:drawing>
          <wp:inline distT="0" distB="0" distL="0" distR="0" wp14:anchorId="44D2AE68" wp14:editId="24788A09">
            <wp:extent cx="1348740" cy="2108335"/>
            <wp:effectExtent l="0" t="0" r="3810" b="6350"/>
            <wp:docPr id="85779091"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88210" cy="2170034"/>
                    </a:xfrm>
                    <a:prstGeom prst="rect">
                      <a:avLst/>
                    </a:prstGeom>
                    <a:noFill/>
                    <a:ln>
                      <a:noFill/>
                    </a:ln>
                  </pic:spPr>
                </pic:pic>
              </a:graphicData>
            </a:graphic>
          </wp:inline>
        </w:drawing>
      </w:r>
      <w:r w:rsidR="00B36689">
        <w:rPr>
          <w:rFonts w:ascii="Times New Roman" w:hAnsi="Times New Roman" w:cs="Times New Roman"/>
          <w:b/>
          <w:bCs/>
          <w:sz w:val="28"/>
          <w:szCs w:val="28"/>
          <w:lang w:val="en-US"/>
        </w:rPr>
        <w:t xml:space="preserve">   </w:t>
      </w:r>
      <w:r w:rsidR="00551202">
        <w:rPr>
          <w:rFonts w:ascii="Times New Roman" w:hAnsi="Times New Roman" w:cs="Times New Roman"/>
          <w:b/>
          <w:bCs/>
          <w:sz w:val="28"/>
          <w:szCs w:val="28"/>
          <w:lang w:val="en-US"/>
        </w:rPr>
        <w:t xml:space="preserve">              </w:t>
      </w:r>
      <w:r w:rsidR="00B36689">
        <w:rPr>
          <w:rFonts w:ascii="Times New Roman" w:hAnsi="Times New Roman" w:cs="Times New Roman"/>
          <w:b/>
          <w:bCs/>
          <w:sz w:val="28"/>
          <w:szCs w:val="28"/>
          <w:lang w:val="en-US"/>
        </w:rPr>
        <w:t xml:space="preserve">  </w:t>
      </w:r>
      <w:r w:rsidR="00B36689">
        <w:rPr>
          <w:rFonts w:ascii="Times New Roman" w:hAnsi="Times New Roman" w:cs="Times New Roman"/>
          <w:b/>
          <w:bCs/>
          <w:noProof/>
          <w:sz w:val="28"/>
          <w:szCs w:val="28"/>
          <w:lang w:val="en-US"/>
        </w:rPr>
        <w:drawing>
          <wp:inline distT="0" distB="0" distL="0" distR="0" wp14:anchorId="0EF8BE72" wp14:editId="442A43D1">
            <wp:extent cx="1192530" cy="2109843"/>
            <wp:effectExtent l="0" t="0" r="7620" b="5080"/>
            <wp:docPr id="1143356802"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34079" cy="2183353"/>
                    </a:xfrm>
                    <a:prstGeom prst="rect">
                      <a:avLst/>
                    </a:prstGeom>
                    <a:noFill/>
                    <a:ln>
                      <a:noFill/>
                    </a:ln>
                  </pic:spPr>
                </pic:pic>
              </a:graphicData>
            </a:graphic>
          </wp:inline>
        </w:drawing>
      </w:r>
    </w:p>
    <w:p w14:paraId="371649C9" w14:textId="64ECE7F8" w:rsidR="00C310D8" w:rsidRPr="005835F8" w:rsidRDefault="00C310D8" w:rsidP="005835F8">
      <w:pPr>
        <w:jc w:val="both"/>
        <w:rPr>
          <w:rFonts w:ascii="Times New Roman" w:hAnsi="Times New Roman" w:cs="Times New Roman"/>
          <w:b/>
          <w:bCs/>
          <w:sz w:val="28"/>
          <w:szCs w:val="28"/>
          <w:lang w:val="en-US"/>
        </w:rPr>
      </w:pPr>
    </w:p>
    <w:p w14:paraId="660416C6" w14:textId="32FCBF17" w:rsidR="00B93059" w:rsidRDefault="00B36689" w:rsidP="00C310D8">
      <w:pPr>
        <w:pStyle w:val="ListParagraph"/>
        <w:ind w:left="780"/>
        <w:jc w:val="both"/>
        <w:rPr>
          <w:rStyle w:val="Heading2Char"/>
          <w:rFonts w:cs="Times New Roman"/>
        </w:rPr>
      </w:pPr>
      <w:r>
        <w:rPr>
          <w:rStyle w:val="Heading2Char"/>
          <w:rFonts w:cs="Times New Roman"/>
          <w:noProof/>
        </w:rPr>
        <w:drawing>
          <wp:inline distT="0" distB="0" distL="0" distR="0" wp14:anchorId="1F90D350" wp14:editId="3C1D1E90">
            <wp:extent cx="1245870" cy="2141950"/>
            <wp:effectExtent l="0" t="0" r="0" b="0"/>
            <wp:docPr id="1133922809"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58606" cy="2163847"/>
                    </a:xfrm>
                    <a:prstGeom prst="rect">
                      <a:avLst/>
                    </a:prstGeom>
                    <a:noFill/>
                    <a:ln>
                      <a:noFill/>
                    </a:ln>
                  </pic:spPr>
                </pic:pic>
              </a:graphicData>
            </a:graphic>
          </wp:inline>
        </w:drawing>
      </w:r>
      <w:r w:rsidR="007068FE">
        <w:rPr>
          <w:rStyle w:val="Heading2Char"/>
          <w:rFonts w:cs="Times New Roman"/>
        </w:rPr>
        <w:t xml:space="preserve">  </w:t>
      </w:r>
      <w:r w:rsidR="00551202">
        <w:rPr>
          <w:rStyle w:val="Heading2Char"/>
          <w:rFonts w:cs="Times New Roman"/>
        </w:rPr>
        <w:t xml:space="preserve">       </w:t>
      </w:r>
      <w:r w:rsidR="007068FE">
        <w:rPr>
          <w:rStyle w:val="Heading2Char"/>
          <w:rFonts w:cs="Times New Roman"/>
        </w:rPr>
        <w:t xml:space="preserve"> </w:t>
      </w:r>
      <w:r w:rsidR="008178A5">
        <w:rPr>
          <w:rStyle w:val="Heading2Char"/>
          <w:rFonts w:cs="Times New Roman"/>
        </w:rPr>
        <w:t xml:space="preserve">     </w:t>
      </w:r>
      <w:r w:rsidR="00B93059">
        <w:rPr>
          <w:rStyle w:val="Heading2Char"/>
          <w:rFonts w:cs="Times New Roman"/>
          <w:noProof/>
        </w:rPr>
        <w:drawing>
          <wp:inline distT="0" distB="0" distL="0" distR="0" wp14:anchorId="29496A2C" wp14:editId="7578F35D">
            <wp:extent cx="1464945" cy="2139080"/>
            <wp:effectExtent l="0" t="0" r="1905" b="0"/>
            <wp:docPr id="921828454"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86902" cy="2171141"/>
                    </a:xfrm>
                    <a:prstGeom prst="rect">
                      <a:avLst/>
                    </a:prstGeom>
                    <a:noFill/>
                    <a:ln>
                      <a:noFill/>
                    </a:ln>
                  </pic:spPr>
                </pic:pic>
              </a:graphicData>
            </a:graphic>
          </wp:inline>
        </w:drawing>
      </w:r>
      <w:r w:rsidR="00C310D8">
        <w:rPr>
          <w:rStyle w:val="Heading2Char"/>
          <w:rFonts w:cs="Times New Roman"/>
        </w:rPr>
        <w:t xml:space="preserve">  </w:t>
      </w:r>
      <w:r w:rsidR="008178A5">
        <w:rPr>
          <w:rStyle w:val="Heading2Char"/>
          <w:rFonts w:cs="Times New Roman"/>
        </w:rPr>
        <w:t xml:space="preserve">  </w:t>
      </w:r>
      <w:r w:rsidR="00551202">
        <w:rPr>
          <w:rStyle w:val="Heading2Char"/>
          <w:rFonts w:cs="Times New Roman"/>
        </w:rPr>
        <w:t xml:space="preserve">          </w:t>
      </w:r>
      <w:r w:rsidR="008178A5">
        <w:rPr>
          <w:rStyle w:val="Heading2Char"/>
          <w:rFonts w:cs="Times New Roman"/>
        </w:rPr>
        <w:t xml:space="preserve">  </w:t>
      </w:r>
      <w:r w:rsidR="00C310D8">
        <w:rPr>
          <w:rStyle w:val="Heading2Char"/>
          <w:rFonts w:cs="Times New Roman"/>
        </w:rPr>
        <w:t xml:space="preserve"> </w:t>
      </w:r>
      <w:r w:rsidR="00B93059">
        <w:rPr>
          <w:rStyle w:val="Heading2Char"/>
          <w:rFonts w:cs="Times New Roman"/>
          <w:noProof/>
        </w:rPr>
        <w:drawing>
          <wp:inline distT="0" distB="0" distL="0" distR="0" wp14:anchorId="08565760" wp14:editId="4197BEA1">
            <wp:extent cx="1154430" cy="2041742"/>
            <wp:effectExtent l="0" t="0" r="7620" b="0"/>
            <wp:docPr id="1607429380"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69622" cy="2068611"/>
                    </a:xfrm>
                    <a:prstGeom prst="rect">
                      <a:avLst/>
                    </a:prstGeom>
                    <a:noFill/>
                    <a:ln>
                      <a:noFill/>
                    </a:ln>
                  </pic:spPr>
                </pic:pic>
              </a:graphicData>
            </a:graphic>
          </wp:inline>
        </w:drawing>
      </w:r>
    </w:p>
    <w:p w14:paraId="1002E646" w14:textId="6F8C09AE" w:rsidR="00C310D8" w:rsidRPr="005835F8" w:rsidRDefault="00C310D8" w:rsidP="005835F8">
      <w:pPr>
        <w:jc w:val="both"/>
        <w:rPr>
          <w:rStyle w:val="Heading2Char"/>
          <w:rFonts w:eastAsiaTheme="minorHAnsi" w:cs="Times New Roman"/>
          <w:bCs/>
          <w:color w:val="auto"/>
          <w:kern w:val="0"/>
          <w:sz w:val="28"/>
          <w:szCs w:val="28"/>
          <w:lang w:val="en-US"/>
          <w14:ligatures w14:val="none"/>
        </w:rPr>
      </w:pPr>
    </w:p>
    <w:p w14:paraId="665EFBFD" w14:textId="3BBB5B42" w:rsidR="000B1712" w:rsidRDefault="00551202" w:rsidP="00DE16E8">
      <w:pPr>
        <w:jc w:val="both"/>
        <w:rPr>
          <w:rStyle w:val="Heading2Char"/>
          <w:rFonts w:cs="Times New Roman"/>
        </w:rPr>
      </w:pPr>
      <w:r>
        <w:rPr>
          <w:rStyle w:val="Heading2Char"/>
          <w:rFonts w:cs="Times New Roman"/>
        </w:rPr>
        <w:t xml:space="preserve">         </w:t>
      </w:r>
      <w:r w:rsidR="00B93059">
        <w:rPr>
          <w:rStyle w:val="Heading2Char"/>
          <w:rFonts w:cs="Times New Roman"/>
          <w:noProof/>
        </w:rPr>
        <w:drawing>
          <wp:inline distT="0" distB="0" distL="0" distR="0" wp14:anchorId="448C7FFD" wp14:editId="137D1B94">
            <wp:extent cx="1101711" cy="2463322"/>
            <wp:effectExtent l="0" t="0" r="3810" b="0"/>
            <wp:docPr id="989717375"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31062" cy="2528947"/>
                    </a:xfrm>
                    <a:prstGeom prst="rect">
                      <a:avLst/>
                    </a:prstGeom>
                    <a:noFill/>
                    <a:ln>
                      <a:noFill/>
                    </a:ln>
                  </pic:spPr>
                </pic:pic>
              </a:graphicData>
            </a:graphic>
          </wp:inline>
        </w:drawing>
      </w:r>
      <w:r w:rsidR="008178A5">
        <w:rPr>
          <w:rStyle w:val="Heading2Char"/>
          <w:rFonts w:cs="Times New Roman"/>
        </w:rPr>
        <w:t xml:space="preserve">              </w:t>
      </w:r>
      <w:r w:rsidR="00784AD7">
        <w:rPr>
          <w:rStyle w:val="Heading2Char"/>
          <w:rFonts w:cs="Times New Roman"/>
        </w:rPr>
        <w:t xml:space="preserve"> </w:t>
      </w:r>
      <w:r w:rsidR="000B1712">
        <w:rPr>
          <w:rStyle w:val="Heading2Char"/>
          <w:rFonts w:cs="Times New Roman"/>
          <w:noProof/>
        </w:rPr>
        <w:drawing>
          <wp:inline distT="0" distB="0" distL="0" distR="0" wp14:anchorId="4C4FE749" wp14:editId="78669C0A">
            <wp:extent cx="1246904" cy="2536007"/>
            <wp:effectExtent l="0" t="0" r="0" b="0"/>
            <wp:docPr id="2121118282"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70238" cy="2583466"/>
                    </a:xfrm>
                    <a:prstGeom prst="rect">
                      <a:avLst/>
                    </a:prstGeom>
                    <a:noFill/>
                    <a:ln>
                      <a:noFill/>
                    </a:ln>
                  </pic:spPr>
                </pic:pic>
              </a:graphicData>
            </a:graphic>
          </wp:inline>
        </w:drawing>
      </w:r>
      <w:r w:rsidR="00784AD7">
        <w:rPr>
          <w:rStyle w:val="Heading2Char"/>
          <w:rFonts w:cs="Times New Roman"/>
        </w:rPr>
        <w:t xml:space="preserve">    </w:t>
      </w:r>
      <w:r w:rsidR="008178A5">
        <w:rPr>
          <w:rStyle w:val="Heading2Char"/>
          <w:rFonts w:cs="Times New Roman"/>
        </w:rPr>
        <w:t xml:space="preserve">  </w:t>
      </w:r>
      <w:r>
        <w:rPr>
          <w:rStyle w:val="Heading2Char"/>
          <w:rFonts w:cs="Times New Roman"/>
        </w:rPr>
        <w:t xml:space="preserve">    </w:t>
      </w:r>
      <w:r w:rsidR="008178A5">
        <w:rPr>
          <w:rStyle w:val="Heading2Char"/>
          <w:rFonts w:cs="Times New Roman"/>
        </w:rPr>
        <w:t xml:space="preserve">  </w:t>
      </w:r>
      <w:r w:rsidR="00784AD7">
        <w:rPr>
          <w:rStyle w:val="Heading2Char"/>
          <w:rFonts w:cs="Times New Roman"/>
        </w:rPr>
        <w:t xml:space="preserve"> </w:t>
      </w:r>
      <w:r w:rsidR="000B1712">
        <w:rPr>
          <w:rStyle w:val="Heading2Char"/>
          <w:rFonts w:cs="Times New Roman"/>
          <w:noProof/>
        </w:rPr>
        <w:drawing>
          <wp:inline distT="0" distB="0" distL="0" distR="0" wp14:anchorId="4882C37C" wp14:editId="09901AF3">
            <wp:extent cx="1341566" cy="2617940"/>
            <wp:effectExtent l="0" t="0" r="0" b="0"/>
            <wp:docPr id="88696047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78918" cy="2690830"/>
                    </a:xfrm>
                    <a:prstGeom prst="rect">
                      <a:avLst/>
                    </a:prstGeom>
                    <a:noFill/>
                    <a:ln>
                      <a:noFill/>
                    </a:ln>
                  </pic:spPr>
                </pic:pic>
              </a:graphicData>
            </a:graphic>
          </wp:inline>
        </w:drawing>
      </w:r>
    </w:p>
    <w:p w14:paraId="2966D867" w14:textId="623034B8" w:rsidR="000B1712" w:rsidRDefault="000B1712" w:rsidP="00DE16E8">
      <w:pPr>
        <w:jc w:val="both"/>
        <w:rPr>
          <w:rStyle w:val="Heading2Char"/>
          <w:rFonts w:cs="Times New Roman"/>
        </w:rPr>
      </w:pPr>
      <w:r>
        <w:rPr>
          <w:rStyle w:val="Heading2Char"/>
          <w:rFonts w:cs="Times New Roman"/>
          <w:noProof/>
        </w:rPr>
        <w:drawing>
          <wp:inline distT="0" distB="0" distL="0" distR="0" wp14:anchorId="2F90BC0A" wp14:editId="2F00AADC">
            <wp:extent cx="1534136" cy="2379945"/>
            <wp:effectExtent l="0" t="0" r="9525" b="1905"/>
            <wp:docPr id="1312153784"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54988" cy="2412294"/>
                    </a:xfrm>
                    <a:prstGeom prst="rect">
                      <a:avLst/>
                    </a:prstGeom>
                    <a:noFill/>
                    <a:ln>
                      <a:noFill/>
                    </a:ln>
                  </pic:spPr>
                </pic:pic>
              </a:graphicData>
            </a:graphic>
          </wp:inline>
        </w:drawing>
      </w:r>
      <w:r w:rsidR="00C310D8">
        <w:rPr>
          <w:rStyle w:val="Heading2Char"/>
          <w:rFonts w:cs="Times New Roman"/>
        </w:rPr>
        <w:t xml:space="preserve"> </w:t>
      </w:r>
      <w:r w:rsidR="00755AB7">
        <w:rPr>
          <w:rStyle w:val="Heading2Char"/>
          <w:rFonts w:cs="Times New Roman"/>
        </w:rPr>
        <w:t xml:space="preserve">        </w:t>
      </w:r>
      <w:r w:rsidR="00C310D8">
        <w:rPr>
          <w:rStyle w:val="Heading2Char"/>
          <w:rFonts w:cs="Times New Roman"/>
        </w:rPr>
        <w:t xml:space="preserve"> </w:t>
      </w:r>
      <w:r w:rsidR="00755AB7">
        <w:rPr>
          <w:rStyle w:val="Heading2Char"/>
          <w:rFonts w:cs="Times New Roman"/>
        </w:rPr>
        <w:t xml:space="preserve">   </w:t>
      </w:r>
      <w:r w:rsidR="00C310D8">
        <w:rPr>
          <w:rStyle w:val="Heading2Char"/>
          <w:rFonts w:cs="Times New Roman"/>
        </w:rPr>
        <w:t xml:space="preserve"> </w:t>
      </w:r>
      <w:r>
        <w:rPr>
          <w:rStyle w:val="Heading2Char"/>
          <w:rFonts w:cs="Times New Roman"/>
          <w:noProof/>
        </w:rPr>
        <w:drawing>
          <wp:inline distT="0" distB="0" distL="0" distR="0" wp14:anchorId="5EBE6783" wp14:editId="127BB5F8">
            <wp:extent cx="1264920" cy="2374208"/>
            <wp:effectExtent l="0" t="0" r="0" b="7620"/>
            <wp:docPr id="1669201705"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77931" cy="2398630"/>
                    </a:xfrm>
                    <a:prstGeom prst="rect">
                      <a:avLst/>
                    </a:prstGeom>
                    <a:noFill/>
                    <a:ln>
                      <a:noFill/>
                    </a:ln>
                  </pic:spPr>
                </pic:pic>
              </a:graphicData>
            </a:graphic>
          </wp:inline>
        </w:drawing>
      </w:r>
      <w:r w:rsidR="00CB387D">
        <w:rPr>
          <w:rStyle w:val="Heading2Char"/>
          <w:rFonts w:cs="Times New Roman"/>
        </w:rPr>
        <w:t xml:space="preserve">     </w:t>
      </w:r>
      <w:r w:rsidR="00755AB7">
        <w:rPr>
          <w:rStyle w:val="Heading2Char"/>
          <w:rFonts w:cs="Times New Roman"/>
        </w:rPr>
        <w:t xml:space="preserve">      </w:t>
      </w:r>
      <w:r>
        <w:rPr>
          <w:rStyle w:val="Heading2Char"/>
          <w:rFonts w:cs="Times New Roman"/>
          <w:noProof/>
        </w:rPr>
        <w:drawing>
          <wp:inline distT="0" distB="0" distL="0" distR="0" wp14:anchorId="5DEE2DAD" wp14:editId="3453CEA9">
            <wp:extent cx="1414771" cy="2314206"/>
            <wp:effectExtent l="0" t="0" r="0" b="0"/>
            <wp:docPr id="122542531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29167" cy="2337755"/>
                    </a:xfrm>
                    <a:prstGeom prst="rect">
                      <a:avLst/>
                    </a:prstGeom>
                    <a:noFill/>
                    <a:ln>
                      <a:noFill/>
                    </a:ln>
                  </pic:spPr>
                </pic:pic>
              </a:graphicData>
            </a:graphic>
          </wp:inline>
        </w:drawing>
      </w:r>
    </w:p>
    <w:p w14:paraId="55D99D10" w14:textId="77777777" w:rsidR="00755AB7" w:rsidRDefault="00755AB7" w:rsidP="00DE16E8">
      <w:pPr>
        <w:jc w:val="both"/>
        <w:rPr>
          <w:rStyle w:val="Heading2Char"/>
          <w:rFonts w:cs="Times New Roman"/>
        </w:rPr>
      </w:pPr>
    </w:p>
    <w:p w14:paraId="2697907B" w14:textId="018E571E" w:rsidR="00755AB7" w:rsidRDefault="000B1712" w:rsidP="00DE16E8">
      <w:pPr>
        <w:jc w:val="both"/>
        <w:rPr>
          <w:rStyle w:val="Heading2Char"/>
          <w:rFonts w:cs="Times New Roman"/>
        </w:rPr>
      </w:pPr>
      <w:r>
        <w:rPr>
          <w:rStyle w:val="Heading2Char"/>
          <w:rFonts w:cs="Times New Roman"/>
          <w:noProof/>
        </w:rPr>
        <w:drawing>
          <wp:inline distT="0" distB="0" distL="0" distR="0" wp14:anchorId="61DE8C67" wp14:editId="61844992">
            <wp:extent cx="1717167" cy="2651760"/>
            <wp:effectExtent l="0" t="0" r="0" b="0"/>
            <wp:docPr id="674064200"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22965" cy="2660714"/>
                    </a:xfrm>
                    <a:prstGeom prst="rect">
                      <a:avLst/>
                    </a:prstGeom>
                    <a:noFill/>
                    <a:ln>
                      <a:noFill/>
                    </a:ln>
                  </pic:spPr>
                </pic:pic>
              </a:graphicData>
            </a:graphic>
          </wp:inline>
        </w:drawing>
      </w:r>
      <w:r w:rsidR="00755AB7">
        <w:rPr>
          <w:rStyle w:val="Heading2Char"/>
          <w:rFonts w:cs="Times New Roman"/>
        </w:rPr>
        <w:t xml:space="preserve">        </w:t>
      </w:r>
      <w:r w:rsidR="001D60A5">
        <w:rPr>
          <w:rStyle w:val="Heading2Char"/>
          <w:rFonts w:cs="Times New Roman"/>
          <w:noProof/>
        </w:rPr>
        <w:drawing>
          <wp:inline distT="0" distB="0" distL="0" distR="0" wp14:anchorId="1C56BFDA" wp14:editId="47CB68E7">
            <wp:extent cx="1509839" cy="2697480"/>
            <wp:effectExtent l="0" t="0" r="0" b="7620"/>
            <wp:docPr id="120402678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16726" cy="2709784"/>
                    </a:xfrm>
                    <a:prstGeom prst="rect">
                      <a:avLst/>
                    </a:prstGeom>
                    <a:noFill/>
                    <a:ln>
                      <a:noFill/>
                    </a:ln>
                  </pic:spPr>
                </pic:pic>
              </a:graphicData>
            </a:graphic>
          </wp:inline>
        </w:drawing>
      </w:r>
      <w:r w:rsidR="00755AB7">
        <w:rPr>
          <w:rStyle w:val="Heading2Char"/>
          <w:rFonts w:cs="Times New Roman"/>
        </w:rPr>
        <w:t xml:space="preserve">        </w:t>
      </w:r>
      <w:r w:rsidR="001D60A5">
        <w:rPr>
          <w:rStyle w:val="Heading2Char"/>
          <w:rFonts w:cs="Times New Roman"/>
          <w:noProof/>
        </w:rPr>
        <w:drawing>
          <wp:inline distT="0" distB="0" distL="0" distR="0" wp14:anchorId="6807ED9A" wp14:editId="763F2D84">
            <wp:extent cx="1464310" cy="2642031"/>
            <wp:effectExtent l="0" t="0" r="2540" b="6350"/>
            <wp:docPr id="1387605432"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76255" cy="2663583"/>
                    </a:xfrm>
                    <a:prstGeom prst="rect">
                      <a:avLst/>
                    </a:prstGeom>
                    <a:noFill/>
                    <a:ln>
                      <a:noFill/>
                    </a:ln>
                  </pic:spPr>
                </pic:pic>
              </a:graphicData>
            </a:graphic>
          </wp:inline>
        </w:drawing>
      </w:r>
    </w:p>
    <w:p w14:paraId="1BADD1F4" w14:textId="6A5C4A53" w:rsidR="00755AB7" w:rsidRDefault="005835F8" w:rsidP="00DE16E8">
      <w:pPr>
        <w:jc w:val="both"/>
        <w:rPr>
          <w:rStyle w:val="Heading2Char"/>
          <w:rFonts w:cs="Times New Roman"/>
        </w:rPr>
      </w:pPr>
      <w:r w:rsidRPr="00324A75">
        <w:rPr>
          <w:noProof/>
        </w:rPr>
        <mc:AlternateContent>
          <mc:Choice Requires="wpg">
            <w:drawing>
              <wp:inline distT="0" distB="0" distL="0" distR="0" wp14:anchorId="719C4491" wp14:editId="5168BFA2">
                <wp:extent cx="5731510" cy="19685"/>
                <wp:effectExtent l="0" t="0" r="21590" b="18415"/>
                <wp:docPr id="1501611285" name="Group 1501611285"/>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365902498"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47678103"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35167014"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996682167"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240286952"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96141875"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1992843"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40966640"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98740379"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A426E8C" id="Group 1501611285"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0F3D14F7" w14:textId="7A1E44A1" w:rsidR="001D60A5" w:rsidRDefault="00921B67" w:rsidP="00DE16E8">
      <w:pPr>
        <w:jc w:val="both"/>
        <w:rPr>
          <w:rStyle w:val="Heading2Char"/>
          <w:rFonts w:cs="Times New Roman"/>
        </w:rPr>
      </w:pPr>
      <w:r>
        <w:rPr>
          <w:rStyle w:val="Heading2Char"/>
          <w:rFonts w:cs="Times New Roman"/>
          <w:noProof/>
        </w:rPr>
        <w:drawing>
          <wp:inline distT="0" distB="0" distL="0" distR="0" wp14:anchorId="020A01FF" wp14:editId="310AD6FE">
            <wp:extent cx="1947556" cy="2103120"/>
            <wp:effectExtent l="0" t="0" r="0" b="0"/>
            <wp:docPr id="1409213387"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47556" cy="2103120"/>
                    </a:xfrm>
                    <a:prstGeom prst="rect">
                      <a:avLst/>
                    </a:prstGeom>
                    <a:noFill/>
                    <a:ln>
                      <a:noFill/>
                    </a:ln>
                  </pic:spPr>
                </pic:pic>
              </a:graphicData>
            </a:graphic>
          </wp:inline>
        </w:drawing>
      </w:r>
      <w:r w:rsidR="00755AB7">
        <w:rPr>
          <w:rStyle w:val="Heading2Char"/>
          <w:rFonts w:cs="Times New Roman"/>
        </w:rPr>
        <w:t xml:space="preserve"> </w:t>
      </w:r>
      <w:r w:rsidR="00D004D8">
        <w:rPr>
          <w:rStyle w:val="Heading2Char"/>
          <w:rFonts w:cs="Times New Roman"/>
        </w:rPr>
        <w:t xml:space="preserve"> </w:t>
      </w:r>
      <w:r>
        <w:rPr>
          <w:rStyle w:val="Heading2Char"/>
          <w:rFonts w:cs="Times New Roman"/>
          <w:noProof/>
        </w:rPr>
        <w:drawing>
          <wp:inline distT="0" distB="0" distL="0" distR="0" wp14:anchorId="4ABD6353" wp14:editId="34B579B5">
            <wp:extent cx="1886813" cy="2166011"/>
            <wp:effectExtent l="0" t="0" r="0" b="5715"/>
            <wp:docPr id="1380397235"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98519" cy="2179450"/>
                    </a:xfrm>
                    <a:prstGeom prst="rect">
                      <a:avLst/>
                    </a:prstGeom>
                    <a:noFill/>
                    <a:ln>
                      <a:noFill/>
                    </a:ln>
                  </pic:spPr>
                </pic:pic>
              </a:graphicData>
            </a:graphic>
          </wp:inline>
        </w:drawing>
      </w:r>
      <w:r w:rsidR="00755AB7">
        <w:rPr>
          <w:rStyle w:val="Heading2Char"/>
          <w:rFonts w:cs="Times New Roman"/>
        </w:rPr>
        <w:t xml:space="preserve"> </w:t>
      </w:r>
      <w:r w:rsidR="001D60A5">
        <w:rPr>
          <w:rStyle w:val="Heading2Char"/>
          <w:rFonts w:cs="Times New Roman"/>
          <w:noProof/>
        </w:rPr>
        <w:drawing>
          <wp:inline distT="0" distB="0" distL="0" distR="0" wp14:anchorId="7A092009" wp14:editId="4CB0C655">
            <wp:extent cx="1744814" cy="2101806"/>
            <wp:effectExtent l="0" t="0" r="8255" b="0"/>
            <wp:docPr id="226265927"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56395" cy="2115756"/>
                    </a:xfrm>
                    <a:prstGeom prst="rect">
                      <a:avLst/>
                    </a:prstGeom>
                    <a:noFill/>
                    <a:ln>
                      <a:noFill/>
                    </a:ln>
                  </pic:spPr>
                </pic:pic>
              </a:graphicData>
            </a:graphic>
          </wp:inline>
        </w:drawing>
      </w:r>
    </w:p>
    <w:p w14:paraId="5C50C20E" w14:textId="3832AD24" w:rsidR="00C310D8" w:rsidRDefault="00C310D8" w:rsidP="00DE16E8">
      <w:pPr>
        <w:jc w:val="both"/>
        <w:rPr>
          <w:rStyle w:val="Heading2Char"/>
          <w:rFonts w:cs="Times New Roman"/>
        </w:rPr>
      </w:pPr>
      <w:r>
        <w:rPr>
          <w:rStyle w:val="Heading2Char"/>
          <w:rFonts w:cs="Times New Roman"/>
          <w:noProof/>
        </w:rPr>
        <w:drawing>
          <wp:inline distT="0" distB="0" distL="0" distR="0" wp14:anchorId="0BD5DDE3" wp14:editId="58FA3979">
            <wp:extent cx="6075123" cy="2573020"/>
            <wp:effectExtent l="0" t="0" r="1905" b="0"/>
            <wp:docPr id="777684129"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76523" cy="2573613"/>
                    </a:xfrm>
                    <a:prstGeom prst="rect">
                      <a:avLst/>
                    </a:prstGeom>
                    <a:noFill/>
                    <a:ln>
                      <a:noFill/>
                    </a:ln>
                  </pic:spPr>
                </pic:pic>
              </a:graphicData>
            </a:graphic>
          </wp:inline>
        </w:drawing>
      </w:r>
    </w:p>
    <w:p w14:paraId="4135795D" w14:textId="5342AAFC" w:rsidR="00921B67" w:rsidRDefault="00C310D8" w:rsidP="00DE16E8">
      <w:pPr>
        <w:jc w:val="both"/>
        <w:rPr>
          <w:rStyle w:val="Heading2Char"/>
          <w:rFonts w:cs="Times New Roman"/>
        </w:rPr>
      </w:pPr>
      <w:r>
        <w:rPr>
          <w:rStyle w:val="Heading2Char"/>
          <w:rFonts w:cs="Times New Roman"/>
          <w:noProof/>
        </w:rPr>
        <w:drawing>
          <wp:inline distT="0" distB="0" distL="0" distR="0" wp14:anchorId="24FB6E47" wp14:editId="3646E634">
            <wp:extent cx="6075045" cy="2388787"/>
            <wp:effectExtent l="0" t="0" r="1905" b="0"/>
            <wp:docPr id="1840602791"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85139" cy="2392756"/>
                    </a:xfrm>
                    <a:prstGeom prst="rect">
                      <a:avLst/>
                    </a:prstGeom>
                    <a:noFill/>
                    <a:ln>
                      <a:noFill/>
                    </a:ln>
                  </pic:spPr>
                </pic:pic>
              </a:graphicData>
            </a:graphic>
          </wp:inline>
        </w:drawing>
      </w:r>
    </w:p>
    <w:p w14:paraId="7085DE04" w14:textId="1B752834" w:rsidR="00C310D8" w:rsidRDefault="00C310D8" w:rsidP="00DE16E8">
      <w:pPr>
        <w:jc w:val="both"/>
        <w:rPr>
          <w:rStyle w:val="Heading2Char"/>
          <w:rFonts w:cs="Times New Roman"/>
        </w:rPr>
      </w:pPr>
      <w:r>
        <w:rPr>
          <w:rStyle w:val="Heading2Char"/>
          <w:rFonts w:cs="Times New Roman"/>
          <w:noProof/>
        </w:rPr>
        <w:drawing>
          <wp:inline distT="0" distB="0" distL="0" distR="0" wp14:anchorId="68915E9B" wp14:editId="059167C7">
            <wp:extent cx="6150279" cy="2039425"/>
            <wp:effectExtent l="0" t="0" r="3175" b="0"/>
            <wp:docPr id="1405099886"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62999" cy="2043643"/>
                    </a:xfrm>
                    <a:prstGeom prst="rect">
                      <a:avLst/>
                    </a:prstGeom>
                    <a:noFill/>
                    <a:ln>
                      <a:noFill/>
                    </a:ln>
                  </pic:spPr>
                </pic:pic>
              </a:graphicData>
            </a:graphic>
          </wp:inline>
        </w:drawing>
      </w:r>
    </w:p>
    <w:p w14:paraId="4F309838" w14:textId="77777777" w:rsidR="00EA0ED6" w:rsidRDefault="00EA0ED6" w:rsidP="00DE16E8">
      <w:pPr>
        <w:jc w:val="both"/>
        <w:rPr>
          <w:rStyle w:val="Heading2Char"/>
          <w:rFonts w:cs="Times New Roman"/>
        </w:rPr>
      </w:pPr>
    </w:p>
    <w:p w14:paraId="100267DE" w14:textId="77777777" w:rsidR="00EA0ED6" w:rsidRDefault="00EA0ED6" w:rsidP="00DE16E8">
      <w:pPr>
        <w:jc w:val="both"/>
        <w:rPr>
          <w:rStyle w:val="Heading2Char"/>
          <w:rFonts w:cs="Times New Roman"/>
        </w:rPr>
      </w:pPr>
    </w:p>
    <w:p w14:paraId="00430020" w14:textId="3A8C972C" w:rsidR="00EA0ED6" w:rsidRDefault="005835F8" w:rsidP="00DE16E8">
      <w:pPr>
        <w:jc w:val="both"/>
        <w:rPr>
          <w:rStyle w:val="Heading2Char"/>
          <w:rFonts w:cs="Times New Roman"/>
        </w:rPr>
      </w:pPr>
      <w:r w:rsidRPr="00324A75">
        <w:rPr>
          <w:noProof/>
        </w:rPr>
        <mc:AlternateContent>
          <mc:Choice Requires="wpg">
            <w:drawing>
              <wp:inline distT="0" distB="0" distL="0" distR="0" wp14:anchorId="3E904D59" wp14:editId="5A91DC01">
                <wp:extent cx="5731510" cy="19685"/>
                <wp:effectExtent l="0" t="0" r="21590" b="18415"/>
                <wp:docPr id="1497627713" name="Group 1497627713"/>
                <wp:cNvGraphicFramePr/>
                <a:graphic xmlns:a="http://schemas.openxmlformats.org/drawingml/2006/main">
                  <a:graphicData uri="http://schemas.microsoft.com/office/word/2010/wordprocessingGroup">
                    <wpg:wgp>
                      <wpg:cNvGrpSpPr/>
                      <wpg:grpSpPr>
                        <a:xfrm>
                          <a:off x="0" y="0"/>
                          <a:ext cx="5731510" cy="19685"/>
                          <a:chOff x="0" y="0"/>
                          <a:chExt cx="5733034" cy="20701"/>
                        </a:xfrm>
                      </wpg:grpSpPr>
                      <wps:wsp>
                        <wps:cNvPr id="428764559" name="Shape 95030"/>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59217659" name="Shape 95031"/>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82491243" name="Shape 95032"/>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2401866" name="Shape 95033"/>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137261785" name="Shape 95034"/>
                        <wps:cNvSpPr/>
                        <wps:spPr>
                          <a:xfrm>
                            <a:off x="305"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87667731" name="Shape 95035"/>
                        <wps:cNvSpPr/>
                        <wps:spPr>
                          <a:xfrm>
                            <a:off x="5729986" y="3937"/>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70619538" name="Shape 95036"/>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481060406" name="Shape 95037"/>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378263944" name="Shape 95038"/>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043908D" id="Group 1497627713" o:spid="_x0000_s1026" style="width:451.3pt;height:1.55pt;mso-position-horizontal-relative:char;mso-position-vertical-relative:line" coordsize="57330,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">
                <v:shape id="Shape 95030"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" path="m,l5731510,r,19685l,19685,,e" fillcolor="#a0a0a0" stroked="f" strokeweight="0">
                  <v:stroke miterlimit="83231f" joinstyle="miter"/>
                  <v:path arrowok="t" textboxrect="0,0,5731510,19685"/>
                </v:shape>
                <v:shape id="Shape 95031" o:spid="_x0000_s1028" style="position:absolute;left:3;top: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" path="m,l9144,r,9144l,9144,,e" fillcolor="#a0a0a0" stroked="f" strokeweight="0">
                  <v:stroke miterlimit="83231f" joinstyle="miter"/>
                  <v:path arrowok="t" textboxrect="0,0,9144,9144"/>
                </v:shape>
                <v:shape id="Shape 95032" o:spid="_x0000_s1029" style="position:absolute;left:33;top:8;width:57266;height:92;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" path="m,l5726557,r,9144l,9144,,e" fillcolor="#a0a0a0" stroked="f" strokeweight="0">
                  <v:stroke miterlimit="83231f" joinstyle="miter"/>
                  <v:path arrowok="t" textboxrect="0,0,5726557,9144"/>
                </v:shape>
                <v:shape id="Shape 95033" o:spid="_x0000_s1030" style="position:absolute;left:57299;top: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" path="m,l9144,r,9144l,9144,,e" fillcolor="#a0a0a0" stroked="f" strokeweight="0">
                  <v:stroke miterlimit="83231f" joinstyle="miter"/>
                  <v:path arrowok="t" textboxrect="0,0,9144,9144"/>
                </v:shape>
                <v:shape id="Shape 95034" o:spid="_x0000_s1031" style="position:absolute;left:3;top:39;width:91;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" path="m,l9144,r,13715l,13715,,e" fillcolor="#a0a0a0" stroked="f" strokeweight="0">
                  <v:stroke miterlimit="83231f" joinstyle="miter"/>
                  <v:path arrowok="t" textboxrect="0,0,9144,13715"/>
                </v:shape>
                <v:shape id="Shape 95035" o:spid="_x0000_s1032" style="position:absolute;left:57299;top:39;width:92;height:137;visibility:visible;mso-wrap-style:square;v-text-anchor:top" coordsize="9144,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" path="m,l9144,r,13715l,13715,,e" fillcolor="#e3e3e3" stroked="f" strokeweight="0">
                  <v:stroke miterlimit="83231f" joinstyle="miter"/>
                  <v:path arrowok="t" textboxrect="0,0,9144,13715"/>
                </v:shape>
                <v:shape id="Shape 95036" o:spid="_x0000_s1033" style="position:absolute;left:3;top:1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" path="m,l9144,r,9144l,9144,,e" fillcolor="#e3e3e3" stroked="f" strokeweight="0">
                  <v:stroke miterlimit="83231f" joinstyle="miter"/>
                  <v:path arrowok="t" textboxrect="0,0,9144,9144"/>
                </v:shape>
                <v:shape id="Shape 95037" o:spid="_x0000_s1034" style="position:absolute;left:33;top:176;width:57266;height:91;visibility:visible;mso-wrap-style:square;v-text-anchor:top" coordsize="57265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" path="m,l5726557,r,9144l,9144,,e" fillcolor="#e3e3e3" stroked="f" strokeweight="0">
                  <v:stroke miterlimit="83231f" joinstyle="miter"/>
                  <v:path arrowok="t" textboxrect="0,0,5726557,9144"/>
                </v:shape>
                <v:shape id="Shape 95038" o:spid="_x0000_s1035" style="position:absolute;left:57299;top:1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" path="m,l9144,r,9144l,9144,,e" fillcolor="#e3e3e3" stroked="f" strokeweight="0">
                  <v:stroke miterlimit="83231f" joinstyle="miter"/>
                  <v:path arrowok="t" textboxrect="0,0,9144,9144"/>
                </v:shape>
                <w10:anchorlock/>
              </v:group>
            </w:pict>
          </mc:Fallback>
        </mc:AlternateContent>
      </w:r>
    </w:p>
    <w:p w14:paraId="36340ADC" w14:textId="77777777" w:rsidR="00EA0ED6" w:rsidRPr="00324A75" w:rsidRDefault="00EA0ED6" w:rsidP="00DE16E8">
      <w:pPr>
        <w:jc w:val="both"/>
        <w:rPr>
          <w:rStyle w:val="Heading2Char"/>
          <w:rFonts w:cs="Times New Roman"/>
        </w:rPr>
      </w:pPr>
    </w:p>
    <w:p w14:paraId="0026B8B1" w14:textId="395C5C21" w:rsidR="005839DF" w:rsidRPr="00852DD2" w:rsidRDefault="00852DD2" w:rsidP="00852DD2">
      <w:pPr>
        <w:pStyle w:val="ListParagraph"/>
        <w:numPr>
          <w:ilvl w:val="1"/>
          <w:numId w:val="41"/>
        </w:numPr>
        <w:jc w:val="both"/>
        <w:rPr>
          <w:rFonts w:ascii="Times New Roman" w:hAnsi="Times New Roman" w:cs="Times New Roman"/>
          <w:b/>
          <w:bCs/>
          <w:sz w:val="28"/>
          <w:szCs w:val="28"/>
          <w:lang w:val="en-US"/>
        </w:rPr>
      </w:pPr>
      <w:r>
        <w:rPr>
          <w:rStyle w:val="Heading2Char"/>
          <w:rFonts w:cs="Times New Roman"/>
        </w:rPr>
        <w:t xml:space="preserve">. </w:t>
      </w:r>
      <w:r w:rsidR="005839DF" w:rsidRPr="00852DD2">
        <w:rPr>
          <w:rStyle w:val="Heading2Char"/>
          <w:rFonts w:cs="Times New Roman"/>
        </w:rPr>
        <w:t>Test Case Design</w:t>
      </w:r>
      <w:bookmarkEnd w:id="0"/>
    </w:p>
    <w:tbl>
      <w:tblPr>
        <w:tblStyle w:val="TableGrid"/>
        <w:tblW w:w="0" w:type="auto"/>
        <w:tblLook w:val="04A0" w:firstRow="1" w:lastRow="0" w:firstColumn="1" w:lastColumn="0" w:noHBand="0" w:noVBand="1"/>
      </w:tblPr>
      <w:tblGrid>
        <w:gridCol w:w="646"/>
        <w:gridCol w:w="4813"/>
        <w:gridCol w:w="1313"/>
        <w:gridCol w:w="1088"/>
        <w:gridCol w:w="1156"/>
      </w:tblGrid>
      <w:tr w:rsidR="0080709E" w:rsidRPr="00A81720" w14:paraId="16443234" w14:textId="77777777" w:rsidTr="00477305">
        <w:tc>
          <w:tcPr>
            <w:tcW w:w="647" w:type="dxa"/>
          </w:tcPr>
          <w:p w14:paraId="68881359" w14:textId="77777777" w:rsidR="005839DF" w:rsidRPr="00A81720" w:rsidRDefault="005839DF" w:rsidP="001A3ABE">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Test case no.</w:t>
            </w:r>
          </w:p>
        </w:tc>
        <w:tc>
          <w:tcPr>
            <w:tcW w:w="4822" w:type="dxa"/>
          </w:tcPr>
          <w:p w14:paraId="475B2E40" w14:textId="77777777" w:rsidR="005839DF" w:rsidRPr="00A81720" w:rsidRDefault="005839DF" w:rsidP="001A3ABE">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Test case</w:t>
            </w:r>
          </w:p>
        </w:tc>
        <w:tc>
          <w:tcPr>
            <w:tcW w:w="1299" w:type="dxa"/>
          </w:tcPr>
          <w:p w14:paraId="100A2B37" w14:textId="77777777" w:rsidR="005839DF" w:rsidRPr="00A81720" w:rsidRDefault="005839DF" w:rsidP="001A3ABE">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Expected outcome</w:t>
            </w:r>
          </w:p>
        </w:tc>
        <w:tc>
          <w:tcPr>
            <w:tcW w:w="1090" w:type="dxa"/>
          </w:tcPr>
          <w:p w14:paraId="712887E9" w14:textId="77777777" w:rsidR="005839DF" w:rsidRPr="00A81720" w:rsidRDefault="005839DF" w:rsidP="001A3ABE">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Actual outcome</w:t>
            </w:r>
          </w:p>
        </w:tc>
        <w:tc>
          <w:tcPr>
            <w:tcW w:w="1158" w:type="dxa"/>
          </w:tcPr>
          <w:p w14:paraId="3AF2F8EB" w14:textId="77777777" w:rsidR="005839DF" w:rsidRPr="00A81720" w:rsidRDefault="005839DF" w:rsidP="001A3ABE">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Remarks</w:t>
            </w:r>
          </w:p>
        </w:tc>
      </w:tr>
      <w:tr w:rsidR="0080709E" w:rsidRPr="00324A75" w14:paraId="35C5153F" w14:textId="77777777" w:rsidTr="00477305">
        <w:tc>
          <w:tcPr>
            <w:tcW w:w="647" w:type="dxa"/>
          </w:tcPr>
          <w:p w14:paraId="5146BEC5" w14:textId="77777777" w:rsidR="005839DF" w:rsidRPr="00324A75" w:rsidRDefault="005839DF"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w:t>
            </w:r>
          </w:p>
        </w:tc>
        <w:tc>
          <w:tcPr>
            <w:tcW w:w="4822" w:type="dxa"/>
          </w:tcPr>
          <w:p w14:paraId="22116927" w14:textId="07EF2E12" w:rsidR="005839DF" w:rsidRPr="00324A75" w:rsidRDefault="0063236C"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w:t>
            </w:r>
            <w:r w:rsidR="005839DF" w:rsidRPr="00324A75">
              <w:rPr>
                <w:rFonts w:ascii="Times New Roman" w:hAnsi="Times New Roman" w:cs="Times New Roman"/>
                <w:sz w:val="24"/>
                <w:szCs w:val="24"/>
                <w:lang w:val="en-US"/>
              </w:rPr>
              <w:t>egistration</w:t>
            </w:r>
          </w:p>
          <w:p w14:paraId="08B85D19" w14:textId="086DF205" w:rsidR="005839DF" w:rsidRPr="00324A75" w:rsidRDefault="005D0753"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w:t>
            </w:r>
          </w:p>
        </w:tc>
        <w:tc>
          <w:tcPr>
            <w:tcW w:w="1299" w:type="dxa"/>
          </w:tcPr>
          <w:p w14:paraId="23D82CB9" w14:textId="0438338C" w:rsidR="005839DF" w:rsidRPr="00324A75" w:rsidRDefault="0063236C"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select your role!</w:t>
            </w:r>
            <w:r w:rsidR="005839DF" w:rsidRPr="00324A75">
              <w:rPr>
                <w:rFonts w:ascii="Times New Roman" w:hAnsi="Times New Roman" w:cs="Times New Roman"/>
                <w:sz w:val="24"/>
                <w:szCs w:val="24"/>
                <w:lang w:val="en-US"/>
              </w:rPr>
              <w:t xml:space="preserve"> </w:t>
            </w:r>
          </w:p>
        </w:tc>
        <w:tc>
          <w:tcPr>
            <w:tcW w:w="1090" w:type="dxa"/>
          </w:tcPr>
          <w:p w14:paraId="3738883A" w14:textId="77777777" w:rsidR="005839DF" w:rsidRPr="00324A75" w:rsidRDefault="005839DF"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0ECEFCCE" w14:textId="77777777" w:rsidR="005839DF" w:rsidRPr="00324A75" w:rsidRDefault="005839DF"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384DAE76" w14:textId="77777777" w:rsidTr="00477305">
        <w:tc>
          <w:tcPr>
            <w:tcW w:w="647" w:type="dxa"/>
          </w:tcPr>
          <w:p w14:paraId="64CCE461" w14:textId="77777777" w:rsidR="005839DF" w:rsidRPr="00324A75" w:rsidRDefault="005839DF"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w:t>
            </w:r>
          </w:p>
        </w:tc>
        <w:tc>
          <w:tcPr>
            <w:tcW w:w="4822" w:type="dxa"/>
          </w:tcPr>
          <w:p w14:paraId="3B1B759B" w14:textId="77777777" w:rsidR="0063236C" w:rsidRPr="00324A75" w:rsidRDefault="0063236C" w:rsidP="0063236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33978BA0" w14:textId="7772B07D" w:rsidR="005839DF" w:rsidRPr="00324A75" w:rsidRDefault="0063236C" w:rsidP="0063236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w:t>
            </w:r>
            <w:r w:rsidR="00A12011" w:rsidRPr="00324A75">
              <w:rPr>
                <w:rFonts w:ascii="Times New Roman" w:hAnsi="Times New Roman" w:cs="Times New Roman"/>
                <w:sz w:val="24"/>
                <w:szCs w:val="24"/>
                <w:lang w:val="en-US"/>
              </w:rPr>
              <w:t xml:space="preserve"> </w:t>
            </w:r>
            <w:r w:rsidRPr="00324A75">
              <w:rPr>
                <w:rFonts w:ascii="Times New Roman" w:hAnsi="Times New Roman" w:cs="Times New Roman"/>
                <w:sz w:val="24"/>
                <w:szCs w:val="24"/>
                <w:lang w:val="en-US"/>
              </w:rPr>
              <w:t>Student</w:t>
            </w:r>
          </w:p>
          <w:p w14:paraId="5FE9FC36" w14:textId="10AA7C64" w:rsidR="0063236C" w:rsidRPr="00324A75" w:rsidRDefault="00A12011" w:rsidP="0063236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w:t>
            </w:r>
          </w:p>
        </w:tc>
        <w:tc>
          <w:tcPr>
            <w:tcW w:w="1299" w:type="dxa"/>
          </w:tcPr>
          <w:p w14:paraId="2E7D97E8" w14:textId="419C10A7" w:rsidR="005839DF" w:rsidRPr="00324A75" w:rsidRDefault="00A12011"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enter a valid control id</w:t>
            </w:r>
          </w:p>
        </w:tc>
        <w:tc>
          <w:tcPr>
            <w:tcW w:w="1090" w:type="dxa"/>
          </w:tcPr>
          <w:p w14:paraId="23397587" w14:textId="77777777" w:rsidR="005839DF" w:rsidRPr="00324A75" w:rsidRDefault="005839DF"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6E5E7224" w14:textId="77777777" w:rsidR="005839DF" w:rsidRPr="00324A75" w:rsidRDefault="005839DF"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79095F9D" w14:textId="77777777" w:rsidTr="00477305">
        <w:tc>
          <w:tcPr>
            <w:tcW w:w="647" w:type="dxa"/>
          </w:tcPr>
          <w:p w14:paraId="172AC78D" w14:textId="77777777" w:rsidR="00A12011" w:rsidRPr="00324A75" w:rsidRDefault="00A12011" w:rsidP="00A1201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3</w:t>
            </w:r>
          </w:p>
        </w:tc>
        <w:tc>
          <w:tcPr>
            <w:tcW w:w="4822" w:type="dxa"/>
          </w:tcPr>
          <w:p w14:paraId="74ABDE69" w14:textId="77777777" w:rsidR="00A12011" w:rsidRPr="00324A75" w:rsidRDefault="00A12011" w:rsidP="00A1201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00806A25" w14:textId="77777777" w:rsidR="00A12011" w:rsidRPr="00324A75" w:rsidRDefault="00A12011" w:rsidP="00A1201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Student</w:t>
            </w:r>
          </w:p>
          <w:p w14:paraId="03945867" w14:textId="10FA3E64" w:rsidR="00A12011" w:rsidRPr="00324A75" w:rsidRDefault="00A12011" w:rsidP="00A1201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w:t>
            </w:r>
            <w:r w:rsidR="00DD1434" w:rsidRPr="00324A75">
              <w:rPr>
                <w:rFonts w:ascii="Times New Roman" w:hAnsi="Times New Roman" w:cs="Times New Roman"/>
                <w:sz w:val="24"/>
                <w:szCs w:val="24"/>
                <w:lang w:val="en-US"/>
              </w:rPr>
              <w:t>123</w:t>
            </w:r>
          </w:p>
        </w:tc>
        <w:tc>
          <w:tcPr>
            <w:tcW w:w="1299" w:type="dxa"/>
          </w:tcPr>
          <w:p w14:paraId="6D102B27" w14:textId="79F5225E" w:rsidR="00A12011" w:rsidRPr="00324A75" w:rsidRDefault="00DD1434" w:rsidP="00A1201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a provide a valid Control id</w:t>
            </w:r>
            <w:r w:rsidR="008E6A7D" w:rsidRPr="00324A75">
              <w:rPr>
                <w:rFonts w:ascii="Times New Roman" w:hAnsi="Times New Roman" w:cs="Times New Roman"/>
                <w:sz w:val="24"/>
                <w:szCs w:val="24"/>
                <w:lang w:val="en-US"/>
              </w:rPr>
              <w:t>.</w:t>
            </w:r>
          </w:p>
          <w:p w14:paraId="205458CD" w14:textId="77777777" w:rsidR="00A12011" w:rsidRPr="00324A75" w:rsidRDefault="00A12011" w:rsidP="00A12011">
            <w:pPr>
              <w:jc w:val="both"/>
              <w:rPr>
                <w:rFonts w:ascii="Times New Roman" w:hAnsi="Times New Roman" w:cs="Times New Roman"/>
                <w:sz w:val="24"/>
                <w:szCs w:val="24"/>
                <w:lang w:val="en-US"/>
              </w:rPr>
            </w:pPr>
          </w:p>
        </w:tc>
        <w:tc>
          <w:tcPr>
            <w:tcW w:w="1090" w:type="dxa"/>
          </w:tcPr>
          <w:p w14:paraId="5EDF7E06" w14:textId="77777777" w:rsidR="00A12011" w:rsidRPr="00324A75" w:rsidRDefault="00A12011" w:rsidP="00A1201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EF285F2" w14:textId="77777777" w:rsidR="00A12011" w:rsidRPr="00324A75" w:rsidRDefault="00A12011" w:rsidP="00A1201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018E0C15" w14:textId="77777777" w:rsidTr="00477305">
        <w:tc>
          <w:tcPr>
            <w:tcW w:w="647" w:type="dxa"/>
          </w:tcPr>
          <w:p w14:paraId="77A60DE8" w14:textId="77777777" w:rsidR="005839DF" w:rsidRPr="00324A75" w:rsidRDefault="005839DF"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4</w:t>
            </w:r>
          </w:p>
        </w:tc>
        <w:tc>
          <w:tcPr>
            <w:tcW w:w="4822" w:type="dxa"/>
          </w:tcPr>
          <w:p w14:paraId="0E839FE7" w14:textId="77777777" w:rsidR="008E6A7D" w:rsidRPr="00324A75" w:rsidRDefault="008E6A7D" w:rsidP="008E6A7D">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6A9A0974" w14:textId="77777777" w:rsidR="008E6A7D" w:rsidRPr="00324A75" w:rsidRDefault="008E6A7D" w:rsidP="008E6A7D">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Student</w:t>
            </w:r>
          </w:p>
          <w:p w14:paraId="21233053" w14:textId="77777777" w:rsidR="005839DF" w:rsidRPr="00324A75" w:rsidRDefault="008E6A7D" w:rsidP="008E6A7D">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 4803099</w:t>
            </w:r>
          </w:p>
          <w:p w14:paraId="719E338C" w14:textId="2090CDD3" w:rsidR="008E6A7D" w:rsidRPr="00324A75" w:rsidRDefault="001E38A3" w:rsidP="008E6A7D">
            <w:pPr>
              <w:jc w:val="both"/>
              <w:rPr>
                <w:rFonts w:ascii="Times New Roman" w:hAnsi="Times New Roman" w:cs="Times New Roman"/>
                <w:sz w:val="24"/>
                <w:szCs w:val="24"/>
                <w:lang w:val="en-US"/>
              </w:rPr>
            </w:pPr>
            <w:ins w:id="1" w:author="Microsoft Word" w:date="2024-09-24T23:45:00Z" w16du:dateUtc="2024-09-24T18:15:00Z">
              <w:r w:rsidRPr="00324A75">
                <w:rPr>
                  <w:rFonts w:ascii="Times New Roman" w:hAnsi="Times New Roman" w:cs="Times New Roman"/>
                  <w:sz w:val="24"/>
                  <w:szCs w:val="24"/>
                  <w:lang w:val="en-US"/>
                </w:rPr>
                <w:t>Email: college.nitinsingh.com</w:t>
              </w:r>
            </w:ins>
          </w:p>
        </w:tc>
        <w:tc>
          <w:tcPr>
            <w:tcW w:w="1299" w:type="dxa"/>
          </w:tcPr>
          <w:p w14:paraId="5D2C6909" w14:textId="7020ECBE" w:rsidR="005839DF" w:rsidRPr="00324A75" w:rsidRDefault="001E38A3"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Enter a valid email</w:t>
            </w:r>
          </w:p>
        </w:tc>
        <w:tc>
          <w:tcPr>
            <w:tcW w:w="1090" w:type="dxa"/>
          </w:tcPr>
          <w:p w14:paraId="0BC65CC2" w14:textId="77777777" w:rsidR="005839DF" w:rsidRPr="00324A75" w:rsidRDefault="005839DF"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3E133D3" w14:textId="77777777" w:rsidR="005839DF" w:rsidRPr="00324A75" w:rsidRDefault="005839DF" w:rsidP="001A3AB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0ECD8D64" w14:textId="77777777" w:rsidTr="00477305">
        <w:trPr>
          <w:trHeight w:val="889"/>
        </w:trPr>
        <w:tc>
          <w:tcPr>
            <w:tcW w:w="647" w:type="dxa"/>
          </w:tcPr>
          <w:p w14:paraId="417240B8"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5</w:t>
            </w:r>
          </w:p>
        </w:tc>
        <w:tc>
          <w:tcPr>
            <w:tcW w:w="4822" w:type="dxa"/>
          </w:tcPr>
          <w:p w14:paraId="2AC3D203"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355C871F"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Student</w:t>
            </w:r>
          </w:p>
          <w:p w14:paraId="39B8756C"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 4803099</w:t>
            </w:r>
          </w:p>
          <w:p w14:paraId="7FAA860D" w14:textId="77777777" w:rsidR="00335ED2"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09" w:history="1">
              <w:r w:rsidR="009811EC" w:rsidRPr="00324A75">
                <w:rPr>
                  <w:rStyle w:val="Hyperlink"/>
                  <w:rFonts w:ascii="Times New Roman" w:hAnsi="Times New Roman" w:cs="Times New Roman"/>
                  <w:sz w:val="24"/>
                  <w:szCs w:val="24"/>
                  <w:lang w:val="en-US"/>
                </w:rPr>
                <w:t>college.nitinsingh@gmail.com</w:t>
              </w:r>
            </w:hyperlink>
          </w:p>
          <w:p w14:paraId="6F8C4A10" w14:textId="56330DF0"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0" w:history="1">
              <w:r w:rsidR="009811EC" w:rsidRPr="00324A75">
                <w:rPr>
                  <w:rStyle w:val="Hyperlink"/>
                  <w:rFonts w:ascii="Times New Roman" w:hAnsi="Times New Roman" w:cs="Times New Roman"/>
                  <w:sz w:val="24"/>
                  <w:szCs w:val="24"/>
                  <w:lang w:val="en-US"/>
                </w:rPr>
                <w:t>college.nitinsingh@gmail.com</w:t>
              </w:r>
            </w:hyperlink>
          </w:p>
          <w:p w14:paraId="6112B8C5" w14:textId="1C93555F" w:rsidR="009811EC" w:rsidRPr="00324A75" w:rsidRDefault="009811EC"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w:t>
            </w:r>
          </w:p>
        </w:tc>
        <w:tc>
          <w:tcPr>
            <w:tcW w:w="1299" w:type="dxa"/>
          </w:tcPr>
          <w:p w14:paraId="26473635" w14:textId="40BB8F63" w:rsidR="001E38A3" w:rsidRPr="00324A75" w:rsidRDefault="009811EC"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Password must be greater than </w:t>
            </w:r>
            <w:r w:rsidR="00DD7903" w:rsidRPr="00324A75">
              <w:rPr>
                <w:rFonts w:ascii="Times New Roman" w:hAnsi="Times New Roman" w:cs="Times New Roman"/>
                <w:sz w:val="24"/>
                <w:szCs w:val="24"/>
                <w:lang w:val="en-US"/>
              </w:rPr>
              <w:t>8 character</w:t>
            </w:r>
            <w:r w:rsidR="004E5DD7" w:rsidRPr="00324A75">
              <w:rPr>
                <w:rFonts w:ascii="Times New Roman" w:hAnsi="Times New Roman" w:cs="Times New Roman"/>
                <w:sz w:val="24"/>
                <w:szCs w:val="24"/>
                <w:lang w:val="en-US"/>
              </w:rPr>
              <w:t>s</w:t>
            </w:r>
            <w:r w:rsidR="001E38A3" w:rsidRPr="00324A75">
              <w:rPr>
                <w:rFonts w:ascii="Times New Roman" w:hAnsi="Times New Roman" w:cs="Times New Roman"/>
                <w:sz w:val="24"/>
                <w:szCs w:val="24"/>
                <w:lang w:val="en-US"/>
              </w:rPr>
              <w:t>.</w:t>
            </w:r>
          </w:p>
        </w:tc>
        <w:tc>
          <w:tcPr>
            <w:tcW w:w="1090" w:type="dxa"/>
          </w:tcPr>
          <w:p w14:paraId="14F76486"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71D83747"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16AF7E1F" w14:textId="77777777" w:rsidTr="00477305">
        <w:tc>
          <w:tcPr>
            <w:tcW w:w="647" w:type="dxa"/>
          </w:tcPr>
          <w:p w14:paraId="7EB5ECB2"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6</w:t>
            </w:r>
          </w:p>
        </w:tc>
        <w:tc>
          <w:tcPr>
            <w:tcW w:w="4822" w:type="dxa"/>
          </w:tcPr>
          <w:p w14:paraId="784EA347" w14:textId="77777777" w:rsidR="00DD7903" w:rsidRPr="00324A75" w:rsidRDefault="00DD7903" w:rsidP="00DD790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7BDAE5EE" w14:textId="77777777" w:rsidR="00DD7903" w:rsidRPr="00324A75" w:rsidRDefault="00DD7903" w:rsidP="00DD790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Student</w:t>
            </w:r>
          </w:p>
          <w:p w14:paraId="17B3E781" w14:textId="77777777" w:rsidR="00DD7903" w:rsidRPr="00324A75" w:rsidRDefault="00DD7903" w:rsidP="00DD790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 4803099</w:t>
            </w:r>
          </w:p>
          <w:p w14:paraId="44472B3D" w14:textId="77777777" w:rsidR="00335ED2" w:rsidRPr="00324A75" w:rsidRDefault="00DD7903" w:rsidP="00DD790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1" w:history="1">
              <w:r w:rsidRPr="00324A75">
                <w:rPr>
                  <w:rStyle w:val="Hyperlink"/>
                  <w:rFonts w:ascii="Times New Roman" w:hAnsi="Times New Roman" w:cs="Times New Roman"/>
                  <w:sz w:val="24"/>
                  <w:szCs w:val="24"/>
                  <w:lang w:val="en-US"/>
                </w:rPr>
                <w:t>college.nitinsingh@gmail.com</w:t>
              </w:r>
            </w:hyperlink>
          </w:p>
          <w:p w14:paraId="6BC50612" w14:textId="4BE5A712" w:rsidR="00DD7903" w:rsidRPr="00324A75" w:rsidRDefault="00DD7903" w:rsidP="00DD790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2" w:history="1">
              <w:r w:rsidRPr="00324A75">
                <w:rPr>
                  <w:rStyle w:val="Hyperlink"/>
                  <w:rFonts w:ascii="Times New Roman" w:hAnsi="Times New Roman" w:cs="Times New Roman"/>
                  <w:sz w:val="24"/>
                  <w:szCs w:val="24"/>
                  <w:lang w:val="en-US"/>
                </w:rPr>
                <w:t>college.nitinsingh@gmail.com</w:t>
              </w:r>
            </w:hyperlink>
          </w:p>
          <w:p w14:paraId="5BFD020B" w14:textId="276A8336" w:rsidR="001E38A3" w:rsidRPr="00324A75" w:rsidRDefault="00DD7903" w:rsidP="00DD790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w:t>
            </w:r>
            <w:r w:rsidR="00F76827" w:rsidRPr="00324A75">
              <w:rPr>
                <w:rFonts w:ascii="Times New Roman" w:hAnsi="Times New Roman" w:cs="Times New Roman"/>
                <w:sz w:val="24"/>
                <w:szCs w:val="24"/>
                <w:lang w:val="en-US"/>
              </w:rPr>
              <w:t xml:space="preserve"> </w:t>
            </w:r>
            <w:r w:rsidRPr="00324A75">
              <w:rPr>
                <w:rFonts w:ascii="Times New Roman" w:hAnsi="Times New Roman" w:cs="Times New Roman"/>
                <w:sz w:val="24"/>
                <w:szCs w:val="24"/>
                <w:lang w:val="en-US"/>
              </w:rPr>
              <w:t>Nitin@123</w:t>
            </w:r>
          </w:p>
          <w:p w14:paraId="22EBC1E9" w14:textId="3C386AC9" w:rsidR="00DD7903" w:rsidRPr="00324A75" w:rsidRDefault="0058040A" w:rsidP="00DD790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w:t>
            </w:r>
            <w:r w:rsidR="00F76827" w:rsidRPr="00324A75">
              <w:rPr>
                <w:rFonts w:ascii="Times New Roman" w:hAnsi="Times New Roman" w:cs="Times New Roman"/>
                <w:sz w:val="24"/>
                <w:szCs w:val="24"/>
                <w:lang w:val="en-US"/>
              </w:rPr>
              <w:t xml:space="preserve"> Nitin@123</w:t>
            </w:r>
          </w:p>
        </w:tc>
        <w:tc>
          <w:tcPr>
            <w:tcW w:w="1299" w:type="dxa"/>
          </w:tcPr>
          <w:p w14:paraId="497AD3D9" w14:textId="5A397447" w:rsidR="001E38A3" w:rsidRPr="00324A75" w:rsidRDefault="008C415A"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r w:rsidR="001E38A3" w:rsidRPr="00324A75">
              <w:rPr>
                <w:rFonts w:ascii="Times New Roman" w:hAnsi="Times New Roman" w:cs="Times New Roman"/>
                <w:sz w:val="24"/>
                <w:szCs w:val="24"/>
                <w:lang w:val="en-US"/>
              </w:rPr>
              <w:t xml:space="preserve"> successful</w:t>
            </w:r>
          </w:p>
        </w:tc>
        <w:tc>
          <w:tcPr>
            <w:tcW w:w="1090" w:type="dxa"/>
          </w:tcPr>
          <w:p w14:paraId="081DFB42"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013CDB23"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3131E61C" w14:textId="77777777" w:rsidTr="00477305">
        <w:tc>
          <w:tcPr>
            <w:tcW w:w="647" w:type="dxa"/>
          </w:tcPr>
          <w:p w14:paraId="65862BC6"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7</w:t>
            </w:r>
          </w:p>
        </w:tc>
        <w:tc>
          <w:tcPr>
            <w:tcW w:w="4822" w:type="dxa"/>
          </w:tcPr>
          <w:p w14:paraId="3B9B6E53" w14:textId="77777777" w:rsidR="001E38A3" w:rsidRPr="00324A75" w:rsidRDefault="009C57AB"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3BFA366D" w14:textId="77777777" w:rsidR="009C57AB" w:rsidRPr="00324A75" w:rsidRDefault="009C57AB"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Faculty</w:t>
            </w:r>
          </w:p>
          <w:p w14:paraId="266C6D5B" w14:textId="5A06FEB5" w:rsidR="009C57AB" w:rsidRPr="00324A75" w:rsidRDefault="009C57AB"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w:t>
            </w:r>
            <w:r w:rsidR="00F857F6" w:rsidRPr="00324A75">
              <w:rPr>
                <w:rFonts w:ascii="Times New Roman" w:hAnsi="Times New Roman" w:cs="Times New Roman"/>
                <w:sz w:val="24"/>
                <w:szCs w:val="24"/>
                <w:lang w:val="en-US"/>
              </w:rPr>
              <w:t xml:space="preserve"> </w:t>
            </w:r>
            <w:r w:rsidR="0048114C" w:rsidRPr="00324A75">
              <w:rPr>
                <w:rFonts w:ascii="Times New Roman" w:hAnsi="Times New Roman" w:cs="Times New Roman"/>
                <w:sz w:val="24"/>
                <w:szCs w:val="24"/>
                <w:lang w:val="en-US"/>
              </w:rPr>
              <w:t>faculty@gmail.com</w:t>
            </w:r>
          </w:p>
        </w:tc>
        <w:tc>
          <w:tcPr>
            <w:tcW w:w="1299" w:type="dxa"/>
          </w:tcPr>
          <w:p w14:paraId="28AC0EDB" w14:textId="0BBA7539" w:rsidR="001E38A3" w:rsidRPr="00324A75" w:rsidRDefault="00F857F6"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Enter a valid mail</w:t>
            </w:r>
          </w:p>
        </w:tc>
        <w:tc>
          <w:tcPr>
            <w:tcW w:w="1090" w:type="dxa"/>
          </w:tcPr>
          <w:p w14:paraId="6BC2B661" w14:textId="77777777" w:rsidR="001E38A3" w:rsidRPr="00324A75" w:rsidRDefault="001E38A3" w:rsidP="001E38A3">
            <w:pPr>
              <w:jc w:val="both"/>
              <w:rPr>
                <w:rFonts w:ascii="Times New Roman" w:hAnsi="Times New Roman" w:cs="Times New Roman"/>
                <w:sz w:val="24"/>
                <w:szCs w:val="24"/>
                <w:lang w:val="en-US"/>
              </w:rPr>
            </w:pPr>
          </w:p>
        </w:tc>
        <w:tc>
          <w:tcPr>
            <w:tcW w:w="1158" w:type="dxa"/>
          </w:tcPr>
          <w:p w14:paraId="27DBAABD" w14:textId="77777777" w:rsidR="001E38A3" w:rsidRPr="00324A75" w:rsidRDefault="001E38A3" w:rsidP="001E38A3">
            <w:pPr>
              <w:jc w:val="both"/>
              <w:rPr>
                <w:rFonts w:ascii="Times New Roman" w:hAnsi="Times New Roman" w:cs="Times New Roman"/>
                <w:sz w:val="24"/>
                <w:szCs w:val="24"/>
                <w:lang w:val="en-US"/>
              </w:rPr>
            </w:pPr>
          </w:p>
        </w:tc>
      </w:tr>
      <w:tr w:rsidR="0080709E" w:rsidRPr="00324A75" w14:paraId="6BE1EBFD" w14:textId="77777777" w:rsidTr="00477305">
        <w:tc>
          <w:tcPr>
            <w:tcW w:w="647" w:type="dxa"/>
          </w:tcPr>
          <w:p w14:paraId="625584A8"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8</w:t>
            </w:r>
          </w:p>
        </w:tc>
        <w:tc>
          <w:tcPr>
            <w:tcW w:w="4822" w:type="dxa"/>
          </w:tcPr>
          <w:p w14:paraId="30098DE3" w14:textId="77777777" w:rsidR="00F857F6" w:rsidRPr="00324A75" w:rsidRDefault="00F857F6" w:rsidP="00F857F6">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79951906" w14:textId="77777777" w:rsidR="00F857F6" w:rsidRPr="00324A75" w:rsidRDefault="00F857F6" w:rsidP="00F857F6">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Faculty</w:t>
            </w:r>
          </w:p>
          <w:p w14:paraId="487D17AB" w14:textId="3A71A38B" w:rsidR="001E38A3" w:rsidRPr="00324A75" w:rsidRDefault="00F857F6" w:rsidP="00F857F6">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3" w:history="1">
              <w:r w:rsidR="004023C7" w:rsidRPr="00324A75">
                <w:rPr>
                  <w:rStyle w:val="Hyperlink"/>
                  <w:rFonts w:ascii="Times New Roman" w:hAnsi="Times New Roman" w:cs="Times New Roman"/>
                  <w:sz w:val="24"/>
                  <w:szCs w:val="24"/>
                  <w:lang w:val="en-US"/>
                </w:rPr>
                <w:t>faculty@vazecollege.net</w:t>
              </w:r>
            </w:hyperlink>
          </w:p>
          <w:p w14:paraId="581F2AA1" w14:textId="77777777" w:rsidR="004023C7" w:rsidRPr="00324A75" w:rsidRDefault="004023C7" w:rsidP="00F857F6">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Password: </w:t>
            </w:r>
            <w:r w:rsidR="006E00F2" w:rsidRPr="00324A75">
              <w:rPr>
                <w:rFonts w:ascii="Times New Roman" w:hAnsi="Times New Roman" w:cs="Times New Roman"/>
                <w:sz w:val="24"/>
                <w:szCs w:val="24"/>
                <w:lang w:val="en-US"/>
              </w:rPr>
              <w:t>Faculty@123</w:t>
            </w:r>
          </w:p>
          <w:p w14:paraId="1AEA2152" w14:textId="7DB29AD3" w:rsidR="006E00F2" w:rsidRPr="00324A75" w:rsidRDefault="006E00F2" w:rsidP="00F857F6">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 Nitin@123</w:t>
            </w:r>
          </w:p>
        </w:tc>
        <w:tc>
          <w:tcPr>
            <w:tcW w:w="1299" w:type="dxa"/>
          </w:tcPr>
          <w:p w14:paraId="230D006A" w14:textId="49D00A79"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w:t>
            </w:r>
            <w:r w:rsidR="006E00F2" w:rsidRPr="00324A75">
              <w:rPr>
                <w:rFonts w:ascii="Times New Roman" w:hAnsi="Times New Roman" w:cs="Times New Roman"/>
                <w:sz w:val="24"/>
                <w:szCs w:val="24"/>
                <w:lang w:val="en-US"/>
              </w:rPr>
              <w:t xml:space="preserve"> </w:t>
            </w:r>
            <w:r w:rsidR="00CE6EDE" w:rsidRPr="00324A75">
              <w:rPr>
                <w:rFonts w:ascii="Times New Roman" w:hAnsi="Times New Roman" w:cs="Times New Roman"/>
                <w:sz w:val="24"/>
                <w:szCs w:val="24"/>
                <w:lang w:val="en-US"/>
              </w:rPr>
              <w:t>do not match</w:t>
            </w:r>
          </w:p>
        </w:tc>
        <w:tc>
          <w:tcPr>
            <w:tcW w:w="1090" w:type="dxa"/>
          </w:tcPr>
          <w:p w14:paraId="44D5A0C6"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285A398"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0B849E76" w14:textId="77777777" w:rsidTr="00477305">
        <w:tc>
          <w:tcPr>
            <w:tcW w:w="647" w:type="dxa"/>
          </w:tcPr>
          <w:p w14:paraId="552726B8"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9 </w:t>
            </w:r>
          </w:p>
        </w:tc>
        <w:tc>
          <w:tcPr>
            <w:tcW w:w="4822" w:type="dxa"/>
          </w:tcPr>
          <w:p w14:paraId="22617B0E" w14:textId="77777777" w:rsidR="00CE6EDE" w:rsidRPr="00324A75" w:rsidRDefault="00CE6EDE" w:rsidP="00CE6ED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10BA9DF5" w14:textId="77777777" w:rsidR="00CE6EDE" w:rsidRPr="00324A75" w:rsidRDefault="00CE6EDE" w:rsidP="00CE6ED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Faculty</w:t>
            </w:r>
          </w:p>
          <w:p w14:paraId="624A799F" w14:textId="3ED22EF7" w:rsidR="00CE6EDE" w:rsidRPr="00324A75" w:rsidRDefault="00CE6EDE" w:rsidP="00CE6ED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4" w:history="1">
              <w:r w:rsidRPr="00324A75">
                <w:rPr>
                  <w:rStyle w:val="Hyperlink"/>
                  <w:rFonts w:ascii="Times New Roman" w:hAnsi="Times New Roman" w:cs="Times New Roman"/>
                  <w:sz w:val="24"/>
                  <w:szCs w:val="24"/>
                  <w:lang w:val="en-US"/>
                </w:rPr>
                <w:t>faculty@vazecollege.net</w:t>
              </w:r>
            </w:hyperlink>
          </w:p>
          <w:p w14:paraId="5E28BCC0" w14:textId="77777777" w:rsidR="00CE6EDE" w:rsidRPr="00324A75" w:rsidRDefault="00CE6EDE" w:rsidP="00CE6EDE">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Faculty@123</w:t>
            </w:r>
          </w:p>
          <w:p w14:paraId="7BB81F58" w14:textId="63346BFF" w:rsidR="001E38A3" w:rsidRPr="00324A75" w:rsidRDefault="00CE6EDE" w:rsidP="00CE6EDE">
            <w:pPr>
              <w:jc w:val="both"/>
              <w:rPr>
                <w:rFonts w:ascii="Times New Roman" w:hAnsi="Times New Roman" w:cs="Times New Roman"/>
                <w:sz w:val="24"/>
                <w:szCs w:val="24"/>
                <w:lang w:val="en-US"/>
              </w:rPr>
            </w:pPr>
            <w:proofErr w:type="gramStart"/>
            <w:r w:rsidRPr="00324A75">
              <w:rPr>
                <w:rFonts w:ascii="Times New Roman" w:hAnsi="Times New Roman" w:cs="Times New Roman"/>
                <w:sz w:val="24"/>
                <w:szCs w:val="24"/>
                <w:lang w:val="en-US"/>
              </w:rPr>
              <w:t>ConfirmPassword:</w:t>
            </w:r>
            <w:r w:rsidR="002460DA" w:rsidRPr="00324A75">
              <w:rPr>
                <w:rFonts w:ascii="Times New Roman" w:hAnsi="Times New Roman" w:cs="Times New Roman"/>
                <w:sz w:val="24"/>
                <w:szCs w:val="24"/>
                <w:lang w:val="en-US"/>
              </w:rPr>
              <w:t>Faculty</w:t>
            </w:r>
            <w:proofErr w:type="gramEnd"/>
            <w:r w:rsidRPr="00324A75">
              <w:rPr>
                <w:rFonts w:ascii="Times New Roman" w:hAnsi="Times New Roman" w:cs="Times New Roman"/>
                <w:sz w:val="24"/>
                <w:szCs w:val="24"/>
                <w:lang w:val="en-US"/>
              </w:rPr>
              <w:t>@123</w:t>
            </w:r>
          </w:p>
        </w:tc>
        <w:tc>
          <w:tcPr>
            <w:tcW w:w="1299" w:type="dxa"/>
          </w:tcPr>
          <w:p w14:paraId="6197709F" w14:textId="475A96C1" w:rsidR="001E38A3" w:rsidRPr="00324A75" w:rsidRDefault="00FE2A0D"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r w:rsidR="001E38A3" w:rsidRPr="00324A75">
              <w:rPr>
                <w:rFonts w:ascii="Times New Roman" w:hAnsi="Times New Roman" w:cs="Times New Roman"/>
                <w:sz w:val="24"/>
                <w:szCs w:val="24"/>
                <w:lang w:val="en-US"/>
              </w:rPr>
              <w:t xml:space="preserve"> </w:t>
            </w:r>
            <w:proofErr w:type="spellStart"/>
            <w:r w:rsidR="001E38A3" w:rsidRPr="00324A75">
              <w:rPr>
                <w:rFonts w:ascii="Times New Roman" w:hAnsi="Times New Roman" w:cs="Times New Roman"/>
                <w:sz w:val="24"/>
                <w:szCs w:val="24"/>
                <w:lang w:val="en-US"/>
              </w:rPr>
              <w:t>successfull</w:t>
            </w:r>
            <w:proofErr w:type="spellEnd"/>
          </w:p>
        </w:tc>
        <w:tc>
          <w:tcPr>
            <w:tcW w:w="1090" w:type="dxa"/>
          </w:tcPr>
          <w:p w14:paraId="09C87522"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6A424602"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09FC1642" w14:textId="77777777" w:rsidTr="00477305">
        <w:tc>
          <w:tcPr>
            <w:tcW w:w="647" w:type="dxa"/>
          </w:tcPr>
          <w:p w14:paraId="79BFBF46"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10</w:t>
            </w:r>
          </w:p>
        </w:tc>
        <w:tc>
          <w:tcPr>
            <w:tcW w:w="4822" w:type="dxa"/>
          </w:tcPr>
          <w:p w14:paraId="17820B94" w14:textId="56B5B16B" w:rsidR="001E38A3" w:rsidRPr="00324A75" w:rsidRDefault="003D3472"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Login</w:t>
            </w:r>
          </w:p>
          <w:p w14:paraId="537B4B8B" w14:textId="1B76D3B4" w:rsidR="001E38A3" w:rsidRPr="00324A75" w:rsidRDefault="008F4335"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nitinsingh</w:t>
            </w:r>
            <w:r w:rsidR="00C51854" w:rsidRPr="00324A75">
              <w:rPr>
                <w:rFonts w:ascii="Times New Roman" w:hAnsi="Times New Roman" w:cs="Times New Roman"/>
                <w:sz w:val="24"/>
                <w:szCs w:val="24"/>
                <w:lang w:val="en-US"/>
              </w:rPr>
              <w:t>gmail.com</w:t>
            </w:r>
          </w:p>
        </w:tc>
        <w:tc>
          <w:tcPr>
            <w:tcW w:w="1299" w:type="dxa"/>
          </w:tcPr>
          <w:p w14:paraId="3C0DFD5F" w14:textId="3D3B5294" w:rsidR="001E38A3" w:rsidRPr="00324A75" w:rsidRDefault="00C51854"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Enter a valid mail</w:t>
            </w:r>
          </w:p>
        </w:tc>
        <w:tc>
          <w:tcPr>
            <w:tcW w:w="1090" w:type="dxa"/>
          </w:tcPr>
          <w:p w14:paraId="7FBE093D"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875604C"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36A17BB9" w14:textId="77777777" w:rsidTr="00477305">
        <w:tc>
          <w:tcPr>
            <w:tcW w:w="647" w:type="dxa"/>
          </w:tcPr>
          <w:p w14:paraId="26EEA2DE"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11 </w:t>
            </w:r>
          </w:p>
        </w:tc>
        <w:tc>
          <w:tcPr>
            <w:tcW w:w="4822" w:type="dxa"/>
          </w:tcPr>
          <w:p w14:paraId="34385FD3" w14:textId="77777777" w:rsidR="001E38A3" w:rsidRPr="00324A75" w:rsidRDefault="008C1C98"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Login</w:t>
            </w:r>
          </w:p>
          <w:p w14:paraId="3A956D2B" w14:textId="7A3A7946" w:rsidR="008A56E2" w:rsidRPr="00324A75" w:rsidRDefault="008A56E2"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w:t>
            </w:r>
            <w:r w:rsidR="0080709E" w:rsidRPr="00324A75">
              <w:rPr>
                <w:rFonts w:ascii="Times New Roman" w:hAnsi="Times New Roman" w:cs="Times New Roman"/>
                <w:sz w:val="24"/>
                <w:szCs w:val="24"/>
                <w:lang w:val="en-US"/>
              </w:rPr>
              <w:t xml:space="preserve"> </w:t>
            </w:r>
            <w:hyperlink r:id="rId115" w:history="1">
              <w:r w:rsidR="0080709E" w:rsidRPr="00324A75">
                <w:rPr>
                  <w:rStyle w:val="Hyperlink"/>
                  <w:rFonts w:ascii="Times New Roman" w:hAnsi="Times New Roman" w:cs="Times New Roman"/>
                  <w:sz w:val="24"/>
                  <w:szCs w:val="24"/>
                  <w:lang w:val="en-US"/>
                </w:rPr>
                <w:t>college.nitinsingh@gmail.com</w:t>
              </w:r>
            </w:hyperlink>
          </w:p>
          <w:p w14:paraId="78E3755B" w14:textId="17DE7A64" w:rsidR="0080709E" w:rsidRPr="00324A75" w:rsidRDefault="0080709E"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Password: </w:t>
            </w:r>
            <w:proofErr w:type="spellStart"/>
            <w:r w:rsidRPr="00324A75">
              <w:rPr>
                <w:rFonts w:ascii="Times New Roman" w:hAnsi="Times New Roman" w:cs="Times New Roman"/>
                <w:sz w:val="24"/>
                <w:szCs w:val="24"/>
                <w:lang w:val="en-US"/>
              </w:rPr>
              <w:t>Abc</w:t>
            </w:r>
            <w:proofErr w:type="spellEnd"/>
          </w:p>
        </w:tc>
        <w:tc>
          <w:tcPr>
            <w:tcW w:w="1299" w:type="dxa"/>
          </w:tcPr>
          <w:p w14:paraId="491A278F" w14:textId="659D0899" w:rsidR="001E38A3" w:rsidRPr="00324A75" w:rsidRDefault="002E7058"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Password must be greater </w:t>
            </w:r>
            <w:r w:rsidR="00DA2022" w:rsidRPr="00324A75">
              <w:rPr>
                <w:rFonts w:ascii="Times New Roman" w:hAnsi="Times New Roman" w:cs="Times New Roman"/>
                <w:sz w:val="24"/>
                <w:szCs w:val="24"/>
                <w:lang w:val="en-US"/>
              </w:rPr>
              <w:t xml:space="preserve">than 8 </w:t>
            </w:r>
            <w:proofErr w:type="gramStart"/>
            <w:r w:rsidR="00DA2022" w:rsidRPr="00324A75">
              <w:rPr>
                <w:rFonts w:ascii="Times New Roman" w:hAnsi="Times New Roman" w:cs="Times New Roman"/>
                <w:sz w:val="24"/>
                <w:szCs w:val="24"/>
                <w:lang w:val="en-US"/>
              </w:rPr>
              <w:t>character</w:t>
            </w:r>
            <w:proofErr w:type="gramEnd"/>
          </w:p>
        </w:tc>
        <w:tc>
          <w:tcPr>
            <w:tcW w:w="1090" w:type="dxa"/>
          </w:tcPr>
          <w:p w14:paraId="0B6C6A66"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93A8F8A" w14:textId="77777777" w:rsidR="001E38A3" w:rsidRPr="00324A75" w:rsidRDefault="001E38A3" w:rsidP="001E38A3">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DA2022" w:rsidRPr="00324A75" w14:paraId="2CF36FE8" w14:textId="77777777" w:rsidTr="00477305">
        <w:tc>
          <w:tcPr>
            <w:tcW w:w="647" w:type="dxa"/>
          </w:tcPr>
          <w:p w14:paraId="6C1432D5"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12</w:t>
            </w:r>
          </w:p>
        </w:tc>
        <w:tc>
          <w:tcPr>
            <w:tcW w:w="4822" w:type="dxa"/>
          </w:tcPr>
          <w:p w14:paraId="6DB6322E"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Login</w:t>
            </w:r>
          </w:p>
          <w:p w14:paraId="01B0112A" w14:textId="2060858F"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6" w:history="1">
              <w:r w:rsidRPr="00324A75">
                <w:rPr>
                  <w:rStyle w:val="Hyperlink"/>
                  <w:rFonts w:ascii="Times New Roman" w:hAnsi="Times New Roman" w:cs="Times New Roman"/>
                  <w:sz w:val="24"/>
                  <w:szCs w:val="24"/>
                  <w:lang w:val="en-US"/>
                </w:rPr>
                <w:t>college.nitinsingh@gmail.com</w:t>
              </w:r>
            </w:hyperlink>
          </w:p>
          <w:p w14:paraId="288F2C8C" w14:textId="08694A35"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No</w:t>
            </w:r>
            <w:r w:rsidR="00192BD4" w:rsidRPr="00324A75">
              <w:rPr>
                <w:rFonts w:ascii="Times New Roman" w:hAnsi="Times New Roman" w:cs="Times New Roman"/>
                <w:sz w:val="24"/>
                <w:szCs w:val="24"/>
                <w:lang w:val="en-US"/>
              </w:rPr>
              <w:t>taUser123</w:t>
            </w:r>
          </w:p>
        </w:tc>
        <w:tc>
          <w:tcPr>
            <w:tcW w:w="1299" w:type="dxa"/>
          </w:tcPr>
          <w:p w14:paraId="17ACB07B" w14:textId="0CBB14CE" w:rsidR="00DA2022" w:rsidRPr="00324A75" w:rsidRDefault="00280251"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Incorrect email or password</w:t>
            </w:r>
          </w:p>
        </w:tc>
        <w:tc>
          <w:tcPr>
            <w:tcW w:w="1090" w:type="dxa"/>
          </w:tcPr>
          <w:p w14:paraId="56FB2C4F"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7CDFB36E"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DA2022" w:rsidRPr="00324A75" w14:paraId="7A581961" w14:textId="77777777" w:rsidTr="00477305">
        <w:tc>
          <w:tcPr>
            <w:tcW w:w="647" w:type="dxa"/>
          </w:tcPr>
          <w:p w14:paraId="1218F552"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13</w:t>
            </w:r>
          </w:p>
        </w:tc>
        <w:tc>
          <w:tcPr>
            <w:tcW w:w="4822" w:type="dxa"/>
          </w:tcPr>
          <w:p w14:paraId="640F5C4B" w14:textId="77777777" w:rsidR="00280251" w:rsidRPr="00324A75" w:rsidRDefault="00280251" w:rsidP="0028025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Login</w:t>
            </w:r>
          </w:p>
          <w:p w14:paraId="3C549AFD" w14:textId="31F091E5" w:rsidR="00280251" w:rsidRPr="00324A75" w:rsidRDefault="00280251" w:rsidP="0028025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7" w:history="1">
              <w:r w:rsidRPr="00324A75">
                <w:rPr>
                  <w:rStyle w:val="Hyperlink"/>
                  <w:rFonts w:ascii="Times New Roman" w:hAnsi="Times New Roman" w:cs="Times New Roman"/>
                  <w:sz w:val="24"/>
                  <w:szCs w:val="24"/>
                  <w:lang w:val="en-US"/>
                </w:rPr>
                <w:t>college.nitinsingh@gmail.com</w:t>
              </w:r>
            </w:hyperlink>
          </w:p>
          <w:p w14:paraId="1648B490" w14:textId="377A6BBC" w:rsidR="00DA2022" w:rsidRPr="00324A75" w:rsidRDefault="00280251" w:rsidP="0028025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N</w:t>
            </w:r>
            <w:r w:rsidR="00D867A6" w:rsidRPr="00324A75">
              <w:rPr>
                <w:rFonts w:ascii="Times New Roman" w:hAnsi="Times New Roman" w:cs="Times New Roman"/>
                <w:sz w:val="24"/>
                <w:szCs w:val="24"/>
                <w:lang w:val="en-US"/>
              </w:rPr>
              <w:t>itin@123</w:t>
            </w:r>
          </w:p>
        </w:tc>
        <w:tc>
          <w:tcPr>
            <w:tcW w:w="1299" w:type="dxa"/>
          </w:tcPr>
          <w:p w14:paraId="7E43BEAB" w14:textId="01C5CA5E" w:rsidR="00DA2022" w:rsidRPr="00324A75" w:rsidRDefault="00D867A6"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Login </w:t>
            </w:r>
            <w:proofErr w:type="spellStart"/>
            <w:r w:rsidRPr="00324A75">
              <w:rPr>
                <w:rFonts w:ascii="Times New Roman" w:hAnsi="Times New Roman" w:cs="Times New Roman"/>
                <w:sz w:val="24"/>
                <w:szCs w:val="24"/>
                <w:lang w:val="en-US"/>
              </w:rPr>
              <w:t>successfull</w:t>
            </w:r>
            <w:proofErr w:type="spellEnd"/>
          </w:p>
        </w:tc>
        <w:tc>
          <w:tcPr>
            <w:tcW w:w="1090" w:type="dxa"/>
          </w:tcPr>
          <w:p w14:paraId="07F69578"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9D0CD13"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DA2022" w:rsidRPr="00324A75" w14:paraId="25A16A9B" w14:textId="77777777" w:rsidTr="00477305">
        <w:tc>
          <w:tcPr>
            <w:tcW w:w="647" w:type="dxa"/>
          </w:tcPr>
          <w:p w14:paraId="20D2A962"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14</w:t>
            </w:r>
          </w:p>
        </w:tc>
        <w:tc>
          <w:tcPr>
            <w:tcW w:w="4822" w:type="dxa"/>
          </w:tcPr>
          <w:p w14:paraId="5EDAAFC3" w14:textId="77777777" w:rsidR="00DA2022" w:rsidRPr="00324A75" w:rsidRDefault="00EA31DD"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3901C34D" w14:textId="616F8CE3" w:rsidR="00EA31DD" w:rsidRPr="00324A75" w:rsidRDefault="002F2F79"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college.nitinsingh.com</w:t>
            </w:r>
          </w:p>
        </w:tc>
        <w:tc>
          <w:tcPr>
            <w:tcW w:w="1299" w:type="dxa"/>
          </w:tcPr>
          <w:p w14:paraId="13AE4408" w14:textId="5C2B37CD" w:rsidR="00DA2022" w:rsidRPr="00324A75" w:rsidRDefault="002F2F79"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Invalid email</w:t>
            </w:r>
          </w:p>
        </w:tc>
        <w:tc>
          <w:tcPr>
            <w:tcW w:w="1090" w:type="dxa"/>
          </w:tcPr>
          <w:p w14:paraId="1F749F54"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8112ABD" w14:textId="77777777" w:rsidR="00DA2022" w:rsidRPr="00324A75" w:rsidRDefault="00DA2022" w:rsidP="00DA202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2F2F79" w:rsidRPr="00324A75" w14:paraId="456E9570" w14:textId="77777777" w:rsidTr="00477305">
        <w:tc>
          <w:tcPr>
            <w:tcW w:w="647" w:type="dxa"/>
          </w:tcPr>
          <w:p w14:paraId="3C837CE6" w14:textId="77777777" w:rsidR="002F2F79" w:rsidRPr="00324A75" w:rsidRDefault="002F2F7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15 </w:t>
            </w:r>
          </w:p>
        </w:tc>
        <w:tc>
          <w:tcPr>
            <w:tcW w:w="4822" w:type="dxa"/>
          </w:tcPr>
          <w:p w14:paraId="22DB2296" w14:textId="77777777" w:rsidR="002F2F79" w:rsidRPr="00324A75" w:rsidRDefault="002F2F7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03E94604" w14:textId="042D39A9" w:rsidR="002F2F79" w:rsidRPr="00324A75" w:rsidRDefault="002F2F7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college.nitin@gmail.com</w:t>
            </w:r>
          </w:p>
        </w:tc>
        <w:tc>
          <w:tcPr>
            <w:tcW w:w="1299" w:type="dxa"/>
          </w:tcPr>
          <w:p w14:paraId="272FAA5F" w14:textId="2BBFC0ED" w:rsidR="002F2F79" w:rsidRPr="00324A75" w:rsidRDefault="00D4324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User doesn’t exist </w:t>
            </w:r>
          </w:p>
        </w:tc>
        <w:tc>
          <w:tcPr>
            <w:tcW w:w="1090" w:type="dxa"/>
          </w:tcPr>
          <w:p w14:paraId="6AA7CAB6" w14:textId="77777777" w:rsidR="002F2F79" w:rsidRPr="00324A75" w:rsidRDefault="002F2F7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2189DE8" w14:textId="77777777" w:rsidR="002F2F79" w:rsidRPr="00324A75" w:rsidRDefault="002F2F7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2F2F79" w:rsidRPr="00324A75" w14:paraId="5AC72EA2" w14:textId="77777777" w:rsidTr="00477305">
        <w:tc>
          <w:tcPr>
            <w:tcW w:w="647" w:type="dxa"/>
          </w:tcPr>
          <w:p w14:paraId="3E67C074" w14:textId="77777777" w:rsidR="002F2F79" w:rsidRPr="00324A75" w:rsidRDefault="002F2F7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16 </w:t>
            </w:r>
          </w:p>
        </w:tc>
        <w:tc>
          <w:tcPr>
            <w:tcW w:w="4822" w:type="dxa"/>
          </w:tcPr>
          <w:p w14:paraId="47CA4B49" w14:textId="77777777" w:rsidR="00367F71" w:rsidRPr="00324A75" w:rsidRDefault="00367F71" w:rsidP="00367F7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1401ACED" w14:textId="78145CE8" w:rsidR="002F2F79" w:rsidRPr="00324A75" w:rsidRDefault="00367F71" w:rsidP="00367F7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college.nitinsingh@gmail.com</w:t>
            </w:r>
          </w:p>
        </w:tc>
        <w:tc>
          <w:tcPr>
            <w:tcW w:w="1299" w:type="dxa"/>
          </w:tcPr>
          <w:p w14:paraId="1F53C2C9" w14:textId="7D9D7FC1" w:rsidR="002F2F79" w:rsidRPr="00324A75" w:rsidRDefault="008431FF"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Your OTP sent to the email</w:t>
            </w:r>
          </w:p>
        </w:tc>
        <w:tc>
          <w:tcPr>
            <w:tcW w:w="1090" w:type="dxa"/>
          </w:tcPr>
          <w:p w14:paraId="6B6465D2" w14:textId="77777777" w:rsidR="002F2F79" w:rsidRPr="00324A75" w:rsidRDefault="002F2F7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05A30A1A" w14:textId="77777777" w:rsidR="002F2F79" w:rsidRPr="00324A75" w:rsidRDefault="002F2F7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431FF" w:rsidRPr="00324A75" w14:paraId="420A5290" w14:textId="77777777" w:rsidTr="00477305">
        <w:tc>
          <w:tcPr>
            <w:tcW w:w="647" w:type="dxa"/>
          </w:tcPr>
          <w:p w14:paraId="72C1364D" w14:textId="366B05EC" w:rsidR="008431FF" w:rsidRPr="00324A75" w:rsidRDefault="008431FF"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17</w:t>
            </w:r>
          </w:p>
        </w:tc>
        <w:tc>
          <w:tcPr>
            <w:tcW w:w="4822" w:type="dxa"/>
          </w:tcPr>
          <w:p w14:paraId="3959E65B" w14:textId="77777777" w:rsidR="008431FF" w:rsidRPr="00324A75" w:rsidRDefault="00780331" w:rsidP="00367F7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794D1D75" w14:textId="705A7F42" w:rsidR="00780331" w:rsidRPr="00324A75" w:rsidRDefault="00780331" w:rsidP="00367F7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w:t>
            </w:r>
            <w:r w:rsidR="000A2365" w:rsidRPr="00324A75">
              <w:rPr>
                <w:rFonts w:ascii="Times New Roman" w:hAnsi="Times New Roman" w:cs="Times New Roman"/>
                <w:sz w:val="24"/>
                <w:szCs w:val="24"/>
                <w:lang w:val="en-US"/>
              </w:rPr>
              <w:t>: 12345</w:t>
            </w:r>
          </w:p>
        </w:tc>
        <w:tc>
          <w:tcPr>
            <w:tcW w:w="1299" w:type="dxa"/>
          </w:tcPr>
          <w:p w14:paraId="1E700A84" w14:textId="345BB768" w:rsidR="008431FF" w:rsidRPr="00324A75" w:rsidRDefault="003E251A"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Please fill </w:t>
            </w:r>
            <w:r w:rsidR="007110B9" w:rsidRPr="00324A75">
              <w:rPr>
                <w:rFonts w:ascii="Times New Roman" w:hAnsi="Times New Roman" w:cs="Times New Roman"/>
                <w:sz w:val="24"/>
                <w:szCs w:val="24"/>
                <w:lang w:val="en-US"/>
              </w:rPr>
              <w:t>all in</w:t>
            </w:r>
            <w:r w:rsidR="009346A7" w:rsidRPr="00324A75">
              <w:rPr>
                <w:rFonts w:ascii="Times New Roman" w:hAnsi="Times New Roman" w:cs="Times New Roman"/>
                <w:sz w:val="24"/>
                <w:szCs w:val="24"/>
                <w:lang w:val="en-US"/>
              </w:rPr>
              <w:t>put</w:t>
            </w:r>
          </w:p>
        </w:tc>
        <w:tc>
          <w:tcPr>
            <w:tcW w:w="1090" w:type="dxa"/>
          </w:tcPr>
          <w:p w14:paraId="4B502AEA" w14:textId="3D97EC45" w:rsidR="008431FF" w:rsidRPr="00324A75" w:rsidRDefault="009346A7"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D8B3F5A" w14:textId="084FE498" w:rsidR="008431FF" w:rsidRPr="00324A75" w:rsidRDefault="009346A7"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9346A7" w:rsidRPr="00324A75" w14:paraId="2BA8D88B" w14:textId="77777777" w:rsidTr="00477305">
        <w:tc>
          <w:tcPr>
            <w:tcW w:w="647" w:type="dxa"/>
          </w:tcPr>
          <w:p w14:paraId="093EFA2B" w14:textId="28E233C7" w:rsidR="009346A7" w:rsidRPr="00324A75" w:rsidRDefault="00B743E2"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18</w:t>
            </w:r>
          </w:p>
        </w:tc>
        <w:tc>
          <w:tcPr>
            <w:tcW w:w="4822" w:type="dxa"/>
          </w:tcPr>
          <w:p w14:paraId="4046F8AF" w14:textId="77777777" w:rsidR="00B743E2" w:rsidRPr="00324A75" w:rsidRDefault="00B743E2" w:rsidP="00B743E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500FFFB7" w14:textId="4EDC6A9F" w:rsidR="009346A7" w:rsidRPr="00324A75" w:rsidRDefault="00B743E2" w:rsidP="00B743E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 12345</w:t>
            </w:r>
            <w:r w:rsidR="00250D0D" w:rsidRPr="00324A75">
              <w:rPr>
                <w:rFonts w:ascii="Times New Roman" w:hAnsi="Times New Roman" w:cs="Times New Roman"/>
                <w:sz w:val="24"/>
                <w:szCs w:val="24"/>
                <w:lang w:val="en-US"/>
              </w:rPr>
              <w:t>6</w:t>
            </w:r>
          </w:p>
        </w:tc>
        <w:tc>
          <w:tcPr>
            <w:tcW w:w="1299" w:type="dxa"/>
          </w:tcPr>
          <w:p w14:paraId="10D1DCE2" w14:textId="72141042" w:rsidR="009346A7" w:rsidRPr="00324A75" w:rsidRDefault="00250D0D"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Invalid OTP</w:t>
            </w:r>
          </w:p>
        </w:tc>
        <w:tc>
          <w:tcPr>
            <w:tcW w:w="1090" w:type="dxa"/>
          </w:tcPr>
          <w:p w14:paraId="5E1395ED" w14:textId="52C980A0" w:rsidR="009346A7" w:rsidRPr="00324A75" w:rsidRDefault="00250D0D"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06B9E68" w14:textId="17585BC2" w:rsidR="009346A7" w:rsidRPr="00324A75" w:rsidRDefault="00250D0D"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250D0D" w:rsidRPr="00324A75" w14:paraId="70C1B855" w14:textId="77777777" w:rsidTr="00477305">
        <w:tc>
          <w:tcPr>
            <w:tcW w:w="647" w:type="dxa"/>
          </w:tcPr>
          <w:p w14:paraId="522CC993" w14:textId="250FD970" w:rsidR="00250D0D" w:rsidRPr="00324A75" w:rsidRDefault="00250D0D"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19</w:t>
            </w:r>
          </w:p>
        </w:tc>
        <w:tc>
          <w:tcPr>
            <w:tcW w:w="4822" w:type="dxa"/>
          </w:tcPr>
          <w:p w14:paraId="6FD83BBB" w14:textId="77777777" w:rsidR="00250D0D" w:rsidRPr="00324A75" w:rsidRDefault="00250D0D" w:rsidP="00B743E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1B3DF77A" w14:textId="6455990C" w:rsidR="00250D0D" w:rsidRPr="00324A75" w:rsidRDefault="00250D0D" w:rsidP="00B743E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 228001</w:t>
            </w:r>
          </w:p>
        </w:tc>
        <w:tc>
          <w:tcPr>
            <w:tcW w:w="1299" w:type="dxa"/>
          </w:tcPr>
          <w:p w14:paraId="334BCC74" w14:textId="7AB331B2" w:rsidR="00250D0D" w:rsidRPr="00324A75" w:rsidRDefault="0058160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After 5 min reset token expired</w:t>
            </w:r>
          </w:p>
        </w:tc>
        <w:tc>
          <w:tcPr>
            <w:tcW w:w="1090" w:type="dxa"/>
          </w:tcPr>
          <w:p w14:paraId="7DEF3C67" w14:textId="22D2AC7D" w:rsidR="00250D0D" w:rsidRPr="00324A75" w:rsidRDefault="00416EC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DED3972" w14:textId="2FF69C30" w:rsidR="00250D0D" w:rsidRPr="00324A75" w:rsidRDefault="00416EC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581601" w:rsidRPr="00324A75" w14:paraId="170E4595" w14:textId="77777777" w:rsidTr="00477305">
        <w:tc>
          <w:tcPr>
            <w:tcW w:w="647" w:type="dxa"/>
          </w:tcPr>
          <w:p w14:paraId="1CDE7B4D" w14:textId="47D9064F" w:rsidR="00581601" w:rsidRPr="00324A75" w:rsidRDefault="0058160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20</w:t>
            </w:r>
          </w:p>
        </w:tc>
        <w:tc>
          <w:tcPr>
            <w:tcW w:w="4822" w:type="dxa"/>
          </w:tcPr>
          <w:p w14:paraId="57039BED" w14:textId="77777777" w:rsidR="00581601" w:rsidRPr="00324A75" w:rsidRDefault="00581601" w:rsidP="0058160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1E2D070D" w14:textId="21687EC2" w:rsidR="00581601" w:rsidRPr="00324A75" w:rsidRDefault="00581601" w:rsidP="0058160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 228023</w:t>
            </w:r>
          </w:p>
        </w:tc>
        <w:tc>
          <w:tcPr>
            <w:tcW w:w="1299" w:type="dxa"/>
          </w:tcPr>
          <w:p w14:paraId="40743B8A" w14:textId="2738D708" w:rsidR="00581601" w:rsidRPr="00324A75" w:rsidRDefault="00416EC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 verified</w:t>
            </w:r>
          </w:p>
        </w:tc>
        <w:tc>
          <w:tcPr>
            <w:tcW w:w="1090" w:type="dxa"/>
          </w:tcPr>
          <w:p w14:paraId="461CF15A" w14:textId="4A9E10E4" w:rsidR="00581601" w:rsidRPr="00324A75" w:rsidRDefault="00416EC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F63E9D4" w14:textId="2CFAE381" w:rsidR="00581601" w:rsidRPr="00324A75" w:rsidRDefault="00416EC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416EC1" w:rsidRPr="00324A75" w14:paraId="7CD167EC" w14:textId="77777777" w:rsidTr="00477305">
        <w:tc>
          <w:tcPr>
            <w:tcW w:w="647" w:type="dxa"/>
          </w:tcPr>
          <w:p w14:paraId="578787F0" w14:textId="1BF9F174" w:rsidR="00416EC1" w:rsidRPr="00324A75" w:rsidRDefault="00416EC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21</w:t>
            </w:r>
          </w:p>
        </w:tc>
        <w:tc>
          <w:tcPr>
            <w:tcW w:w="4822" w:type="dxa"/>
          </w:tcPr>
          <w:p w14:paraId="31495F69" w14:textId="77777777" w:rsidR="00416EC1" w:rsidRPr="00324A75" w:rsidRDefault="00063AFE" w:rsidP="0058160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7ACD446E" w14:textId="77777777" w:rsidR="00063AFE" w:rsidRPr="00324A75" w:rsidRDefault="00063AFE" w:rsidP="0058160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Raghav@911</w:t>
            </w:r>
          </w:p>
          <w:p w14:paraId="0576DA4F" w14:textId="3DFEFFB1" w:rsidR="00063AFE" w:rsidRPr="00324A75" w:rsidRDefault="00063AFE" w:rsidP="0058160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w:t>
            </w:r>
            <w:r w:rsidR="00B718CF" w:rsidRPr="00324A75">
              <w:rPr>
                <w:rFonts w:ascii="Times New Roman" w:hAnsi="Times New Roman" w:cs="Times New Roman"/>
                <w:sz w:val="24"/>
                <w:szCs w:val="24"/>
                <w:lang w:val="en-US"/>
              </w:rPr>
              <w:t xml:space="preserve"> </w:t>
            </w:r>
            <w:r w:rsidRPr="00324A75">
              <w:rPr>
                <w:rFonts w:ascii="Times New Roman" w:hAnsi="Times New Roman" w:cs="Times New Roman"/>
                <w:sz w:val="24"/>
                <w:szCs w:val="24"/>
                <w:lang w:val="en-US"/>
              </w:rPr>
              <w:t xml:space="preserve">Password: </w:t>
            </w:r>
            <w:r w:rsidR="0093752D" w:rsidRPr="00324A75">
              <w:rPr>
                <w:rFonts w:ascii="Times New Roman" w:hAnsi="Times New Roman" w:cs="Times New Roman"/>
                <w:sz w:val="24"/>
                <w:szCs w:val="24"/>
                <w:lang w:val="en-US"/>
              </w:rPr>
              <w:t>Dev51@121</w:t>
            </w:r>
          </w:p>
        </w:tc>
        <w:tc>
          <w:tcPr>
            <w:tcW w:w="1299" w:type="dxa"/>
          </w:tcPr>
          <w:p w14:paraId="3BA1AD31" w14:textId="4C9F5241" w:rsidR="00416EC1" w:rsidRPr="00324A75" w:rsidRDefault="00B718CF"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do not match</w:t>
            </w:r>
          </w:p>
        </w:tc>
        <w:tc>
          <w:tcPr>
            <w:tcW w:w="1090" w:type="dxa"/>
          </w:tcPr>
          <w:p w14:paraId="447DF5E2" w14:textId="663295CB" w:rsidR="00416EC1"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2F4ECB13" w14:textId="3DA9732C" w:rsidR="00416EC1"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B718CF" w:rsidRPr="00324A75" w14:paraId="6CE06436" w14:textId="77777777" w:rsidTr="00477305">
        <w:tc>
          <w:tcPr>
            <w:tcW w:w="647" w:type="dxa"/>
          </w:tcPr>
          <w:p w14:paraId="6C4E08EE" w14:textId="5381BD36" w:rsidR="00B718CF" w:rsidRPr="00324A75" w:rsidRDefault="00B718CF"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22</w:t>
            </w:r>
          </w:p>
        </w:tc>
        <w:tc>
          <w:tcPr>
            <w:tcW w:w="4822" w:type="dxa"/>
          </w:tcPr>
          <w:p w14:paraId="377176B1" w14:textId="77777777" w:rsidR="00B718CF" w:rsidRPr="00324A75" w:rsidRDefault="00B718CF" w:rsidP="00B718CF">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16E3281D" w14:textId="77777777" w:rsidR="00B718CF" w:rsidRPr="00324A75" w:rsidRDefault="00B718CF" w:rsidP="00B718CF">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Raghav@911</w:t>
            </w:r>
          </w:p>
          <w:p w14:paraId="08B9925E" w14:textId="2F358BFE" w:rsidR="00B718CF" w:rsidRPr="00324A75" w:rsidRDefault="00B718CF" w:rsidP="00B718CF">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w:t>
            </w:r>
            <w:r w:rsidR="00FC09E9" w:rsidRPr="00324A75">
              <w:rPr>
                <w:rFonts w:ascii="Times New Roman" w:hAnsi="Times New Roman" w:cs="Times New Roman"/>
                <w:sz w:val="24"/>
                <w:szCs w:val="24"/>
                <w:lang w:val="en-US"/>
              </w:rPr>
              <w:t xml:space="preserve"> </w:t>
            </w:r>
            <w:r w:rsidRPr="00324A75">
              <w:rPr>
                <w:rFonts w:ascii="Times New Roman" w:hAnsi="Times New Roman" w:cs="Times New Roman"/>
                <w:sz w:val="24"/>
                <w:szCs w:val="24"/>
                <w:lang w:val="en-US"/>
              </w:rPr>
              <w:t>Password:</w:t>
            </w:r>
            <w:r w:rsidR="00FC09E9" w:rsidRPr="00324A75">
              <w:rPr>
                <w:rFonts w:ascii="Times New Roman" w:hAnsi="Times New Roman" w:cs="Times New Roman"/>
                <w:sz w:val="24"/>
                <w:szCs w:val="24"/>
                <w:lang w:val="en-US"/>
              </w:rPr>
              <w:t xml:space="preserve"> </w:t>
            </w:r>
            <w:r w:rsidR="00E318CE" w:rsidRPr="00324A75">
              <w:rPr>
                <w:rFonts w:ascii="Times New Roman" w:hAnsi="Times New Roman" w:cs="Times New Roman"/>
                <w:sz w:val="24"/>
                <w:szCs w:val="24"/>
                <w:lang w:val="en-US"/>
              </w:rPr>
              <w:t>Raghav@911</w:t>
            </w:r>
          </w:p>
        </w:tc>
        <w:tc>
          <w:tcPr>
            <w:tcW w:w="1299" w:type="dxa"/>
          </w:tcPr>
          <w:p w14:paraId="5230D605" w14:textId="717BFEB4" w:rsidR="00B718CF" w:rsidRPr="00324A75" w:rsidRDefault="00DB65F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changed successfully</w:t>
            </w:r>
          </w:p>
        </w:tc>
        <w:tc>
          <w:tcPr>
            <w:tcW w:w="1090" w:type="dxa"/>
          </w:tcPr>
          <w:p w14:paraId="368F6EA9" w14:textId="28B44470" w:rsidR="00B718CF"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7951200" w14:textId="26B25448" w:rsidR="00B718CF"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EE2529" w:rsidRPr="00324A75" w14:paraId="0467B253" w14:textId="77777777" w:rsidTr="00477305">
        <w:tc>
          <w:tcPr>
            <w:tcW w:w="647" w:type="dxa"/>
          </w:tcPr>
          <w:p w14:paraId="47A4AA8D" w14:textId="7EBDDD22" w:rsidR="00EE2529" w:rsidRPr="00324A75" w:rsidRDefault="00EE252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23</w:t>
            </w:r>
          </w:p>
        </w:tc>
        <w:tc>
          <w:tcPr>
            <w:tcW w:w="4822" w:type="dxa"/>
          </w:tcPr>
          <w:p w14:paraId="39B4FC49" w14:textId="77777777" w:rsidR="00EE2529" w:rsidRPr="00324A75" w:rsidRDefault="00122A20" w:rsidP="00B718CF">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54D616CF" w14:textId="77777777" w:rsidR="00122A20" w:rsidRPr="00324A75" w:rsidRDefault="00122A20" w:rsidP="00B718CF">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Nitin Singh</w:t>
            </w:r>
          </w:p>
          <w:p w14:paraId="066223E7" w14:textId="79790B82" w:rsidR="00122A20" w:rsidRPr="00324A75" w:rsidRDefault="00122A20" w:rsidP="00B718CF">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8" w:history="1">
              <w:r w:rsidR="00563012" w:rsidRPr="00324A75">
                <w:rPr>
                  <w:rStyle w:val="Hyperlink"/>
                  <w:rFonts w:ascii="Times New Roman" w:hAnsi="Times New Roman" w:cs="Times New Roman"/>
                  <w:sz w:val="24"/>
                  <w:szCs w:val="24"/>
                  <w:lang w:val="en-US"/>
                </w:rPr>
                <w:t>college.nitinsingh@gmail.com</w:t>
              </w:r>
            </w:hyperlink>
          </w:p>
          <w:p w14:paraId="132FACBB" w14:textId="246D9FBD" w:rsidR="00563012" w:rsidRPr="00324A75" w:rsidRDefault="00563012" w:rsidP="00B718CF">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w:t>
            </w:r>
          </w:p>
        </w:tc>
        <w:tc>
          <w:tcPr>
            <w:tcW w:w="1299" w:type="dxa"/>
          </w:tcPr>
          <w:p w14:paraId="27023CAE" w14:textId="2449A0A8" w:rsidR="00EE2529" w:rsidRPr="00324A75" w:rsidRDefault="00563012"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select your cou</w:t>
            </w:r>
            <w:r w:rsidR="00B845D1" w:rsidRPr="00324A75">
              <w:rPr>
                <w:rFonts w:ascii="Times New Roman" w:hAnsi="Times New Roman" w:cs="Times New Roman"/>
                <w:sz w:val="24"/>
                <w:szCs w:val="24"/>
                <w:lang w:val="en-US"/>
              </w:rPr>
              <w:t>r</w:t>
            </w:r>
            <w:r w:rsidRPr="00324A75">
              <w:rPr>
                <w:rFonts w:ascii="Times New Roman" w:hAnsi="Times New Roman" w:cs="Times New Roman"/>
                <w:sz w:val="24"/>
                <w:szCs w:val="24"/>
                <w:lang w:val="en-US"/>
              </w:rPr>
              <w:t>se</w:t>
            </w:r>
          </w:p>
        </w:tc>
        <w:tc>
          <w:tcPr>
            <w:tcW w:w="1090" w:type="dxa"/>
          </w:tcPr>
          <w:p w14:paraId="1BDEA246" w14:textId="22580E99" w:rsidR="00EE2529"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70420B6" w14:textId="2734BF27" w:rsidR="00EE2529"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563012" w:rsidRPr="00324A75" w14:paraId="29D4BA18" w14:textId="77777777" w:rsidTr="00477305">
        <w:tc>
          <w:tcPr>
            <w:tcW w:w="647" w:type="dxa"/>
          </w:tcPr>
          <w:p w14:paraId="3CF68A87" w14:textId="52A0AF69" w:rsidR="00563012" w:rsidRPr="00324A75" w:rsidRDefault="00B845D1"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24</w:t>
            </w:r>
          </w:p>
        </w:tc>
        <w:tc>
          <w:tcPr>
            <w:tcW w:w="4822" w:type="dxa"/>
          </w:tcPr>
          <w:p w14:paraId="432C7016" w14:textId="77777777" w:rsidR="00B845D1" w:rsidRPr="00324A75" w:rsidRDefault="00B845D1" w:rsidP="00B845D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1AD4E08C" w14:textId="77777777" w:rsidR="00B845D1" w:rsidRPr="00324A75" w:rsidRDefault="00B845D1" w:rsidP="00B845D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Nitin Singh</w:t>
            </w:r>
          </w:p>
          <w:p w14:paraId="73B72B8E" w14:textId="77777777" w:rsidR="00B845D1" w:rsidRPr="00324A75" w:rsidRDefault="00B845D1" w:rsidP="00B845D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9" w:history="1">
              <w:r w:rsidRPr="00324A75">
                <w:rPr>
                  <w:rStyle w:val="Hyperlink"/>
                  <w:rFonts w:ascii="Times New Roman" w:hAnsi="Times New Roman" w:cs="Times New Roman"/>
                  <w:sz w:val="24"/>
                  <w:szCs w:val="24"/>
                  <w:lang w:val="en-US"/>
                </w:rPr>
                <w:t>college.nitinsingh@gmail.com</w:t>
              </w:r>
            </w:hyperlink>
          </w:p>
          <w:p w14:paraId="417A4E1E" w14:textId="77777777" w:rsidR="00563012" w:rsidRPr="00324A75" w:rsidRDefault="00B845D1" w:rsidP="00B845D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w:t>
            </w:r>
            <w:r w:rsidR="00F041C9" w:rsidRPr="00324A75">
              <w:rPr>
                <w:rFonts w:ascii="Times New Roman" w:hAnsi="Times New Roman" w:cs="Times New Roman"/>
                <w:sz w:val="24"/>
                <w:szCs w:val="24"/>
                <w:lang w:val="en-US"/>
              </w:rPr>
              <w:t xml:space="preserve"> Computer Science</w:t>
            </w:r>
          </w:p>
          <w:p w14:paraId="592D3708" w14:textId="585C4E86" w:rsidR="00F041C9" w:rsidRPr="00324A75" w:rsidRDefault="00F041C9" w:rsidP="00B845D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Passing Year: </w:t>
            </w:r>
          </w:p>
        </w:tc>
        <w:tc>
          <w:tcPr>
            <w:tcW w:w="1299" w:type="dxa"/>
          </w:tcPr>
          <w:p w14:paraId="36A50D84" w14:textId="48FF1584" w:rsidR="00563012" w:rsidRPr="00324A75" w:rsidRDefault="00F041C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choose your passing year!</w:t>
            </w:r>
          </w:p>
        </w:tc>
        <w:tc>
          <w:tcPr>
            <w:tcW w:w="1090" w:type="dxa"/>
          </w:tcPr>
          <w:p w14:paraId="75045219" w14:textId="2D95FE28" w:rsidR="00563012"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1CE7E6C" w14:textId="6E4406D7" w:rsidR="00563012"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563012" w:rsidRPr="00324A75" w14:paraId="6C2BEA46" w14:textId="77777777" w:rsidTr="00477305">
        <w:tc>
          <w:tcPr>
            <w:tcW w:w="647" w:type="dxa"/>
          </w:tcPr>
          <w:p w14:paraId="4336179C" w14:textId="1B2A4918" w:rsidR="00563012" w:rsidRPr="00324A75" w:rsidRDefault="00F041C9"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25</w:t>
            </w:r>
          </w:p>
        </w:tc>
        <w:tc>
          <w:tcPr>
            <w:tcW w:w="4822" w:type="dxa"/>
          </w:tcPr>
          <w:p w14:paraId="60B4112F" w14:textId="77777777" w:rsidR="00F041C9" w:rsidRPr="00324A75" w:rsidRDefault="00F041C9" w:rsidP="00F041C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770426F7" w14:textId="77777777" w:rsidR="00F041C9" w:rsidRPr="00324A75" w:rsidRDefault="00F041C9" w:rsidP="00F041C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Nitin Singh</w:t>
            </w:r>
          </w:p>
          <w:p w14:paraId="7557CB56" w14:textId="77777777" w:rsidR="00F041C9" w:rsidRPr="00324A75" w:rsidRDefault="00F041C9" w:rsidP="00F041C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20" w:history="1">
              <w:r w:rsidRPr="00324A75">
                <w:rPr>
                  <w:rStyle w:val="Hyperlink"/>
                  <w:rFonts w:ascii="Times New Roman" w:hAnsi="Times New Roman" w:cs="Times New Roman"/>
                  <w:sz w:val="24"/>
                  <w:szCs w:val="24"/>
                  <w:lang w:val="en-US"/>
                </w:rPr>
                <w:t>college.nitinsingh@gmail.com</w:t>
              </w:r>
            </w:hyperlink>
          </w:p>
          <w:p w14:paraId="44209AF4" w14:textId="77777777" w:rsidR="00F041C9" w:rsidRPr="00324A75" w:rsidRDefault="00F041C9" w:rsidP="00F041C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 Computer Science</w:t>
            </w:r>
          </w:p>
          <w:p w14:paraId="2911C29E" w14:textId="2963F10E" w:rsidR="00563012" w:rsidRPr="00324A75" w:rsidRDefault="00F041C9" w:rsidP="00F041C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Passing Year:</w:t>
            </w:r>
            <w:r w:rsidR="009A02ED" w:rsidRPr="00324A75">
              <w:rPr>
                <w:rFonts w:ascii="Times New Roman" w:hAnsi="Times New Roman" w:cs="Times New Roman"/>
                <w:sz w:val="24"/>
                <w:szCs w:val="24"/>
                <w:lang w:val="en-US"/>
              </w:rPr>
              <w:t xml:space="preserve"> 2025</w:t>
            </w:r>
          </w:p>
          <w:p w14:paraId="1A4EB8A0" w14:textId="77777777" w:rsidR="009A02ED" w:rsidRPr="00324A75" w:rsidRDefault="009A02ED" w:rsidP="00F041C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Bio: Passionate about technology</w:t>
            </w:r>
          </w:p>
          <w:p w14:paraId="6ABB3523" w14:textId="2E478CD9" w:rsidR="007F0131" w:rsidRPr="00324A75" w:rsidRDefault="007F0131" w:rsidP="00F041C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Profile-pic:</w:t>
            </w:r>
            <w:r w:rsidR="00DD366F" w:rsidRPr="00324A75">
              <w:rPr>
                <w:rFonts w:ascii="Times New Roman" w:hAnsi="Times New Roman" w:cs="Times New Roman"/>
              </w:rPr>
              <w:t xml:space="preserve"> </w:t>
            </w:r>
            <w:hyperlink r:id="rId121" w:history="1">
              <w:r w:rsidR="00DD366F" w:rsidRPr="00324A75">
                <w:rPr>
                  <w:rStyle w:val="Hyperlink"/>
                  <w:rFonts w:ascii="Times New Roman" w:hAnsi="Times New Roman" w:cs="Times New Roman"/>
                  <w:sz w:val="24"/>
                  <w:szCs w:val="24"/>
                  <w:lang w:val="en-US"/>
                </w:rPr>
                <w:t>https://images.pexels.com/photos/1704488/pexels-photo-1704488.jpeg?auto=compress&amp;cs=tinysrgb&amp;w=400</w:t>
              </w:r>
            </w:hyperlink>
          </w:p>
          <w:p w14:paraId="0C5F0693" w14:textId="03F8E4EE" w:rsidR="00DD366F" w:rsidRPr="00324A75" w:rsidRDefault="001B3D72" w:rsidP="00F041C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Background</w:t>
            </w:r>
            <w:r w:rsidR="006D34B7" w:rsidRPr="00324A75">
              <w:rPr>
                <w:rFonts w:ascii="Times New Roman" w:hAnsi="Times New Roman" w:cs="Times New Roman"/>
                <w:sz w:val="24"/>
                <w:szCs w:val="24"/>
                <w:lang w:val="en-US"/>
              </w:rPr>
              <w:t xml:space="preserve">-pic: </w:t>
            </w:r>
            <w:hyperlink r:id="rId122" w:history="1">
              <w:r w:rsidR="006D34B7" w:rsidRPr="00324A75">
                <w:rPr>
                  <w:rStyle w:val="Hyperlink"/>
                  <w:rFonts w:ascii="Times New Roman" w:hAnsi="Times New Roman" w:cs="Times New Roman"/>
                  <w:sz w:val="24"/>
                  <w:szCs w:val="24"/>
                  <w:lang w:val="en-US"/>
                </w:rPr>
                <w:t>https://images.pexels.com/photos/28549352/pexels-photo-28549352/free-photo-of-close-up-of-dslr-camera-lens-on-black-background.jpeg?auto=compress&amp;cs=tinysrgb&amp;w=400</w:t>
              </w:r>
            </w:hyperlink>
          </w:p>
          <w:p w14:paraId="0D34876E" w14:textId="48D3D215" w:rsidR="006D34B7" w:rsidRPr="00324A75" w:rsidRDefault="006D34B7" w:rsidP="00F041C9">
            <w:pPr>
              <w:jc w:val="both"/>
              <w:rPr>
                <w:rFonts w:ascii="Times New Roman" w:hAnsi="Times New Roman" w:cs="Times New Roman"/>
                <w:sz w:val="24"/>
                <w:szCs w:val="24"/>
                <w:lang w:val="en-US"/>
              </w:rPr>
            </w:pPr>
          </w:p>
        </w:tc>
        <w:tc>
          <w:tcPr>
            <w:tcW w:w="1299" w:type="dxa"/>
          </w:tcPr>
          <w:p w14:paraId="333C2C93" w14:textId="31409E78" w:rsidR="00563012" w:rsidRPr="00324A75" w:rsidRDefault="006D34B7"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 information has been changes successfully!</w:t>
            </w:r>
          </w:p>
        </w:tc>
        <w:tc>
          <w:tcPr>
            <w:tcW w:w="1090" w:type="dxa"/>
          </w:tcPr>
          <w:p w14:paraId="2686E449" w14:textId="42C75CCB" w:rsidR="00563012"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FF0990A" w14:textId="5041298A" w:rsidR="00563012" w:rsidRPr="00324A75" w:rsidRDefault="00235833" w:rsidP="002F2F79">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D11D5C" w:rsidRPr="00324A75" w14:paraId="3C0BD7DE" w14:textId="77777777" w:rsidTr="00477305">
        <w:tc>
          <w:tcPr>
            <w:tcW w:w="647" w:type="dxa"/>
          </w:tcPr>
          <w:p w14:paraId="3725DB02" w14:textId="25A7EBD9"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26</w:t>
            </w:r>
          </w:p>
        </w:tc>
        <w:tc>
          <w:tcPr>
            <w:tcW w:w="4822" w:type="dxa"/>
          </w:tcPr>
          <w:p w14:paraId="1D10A744" w14:textId="77777777"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22ED9ACB" w14:textId="77777777"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Nitin Singh</w:t>
            </w:r>
          </w:p>
          <w:p w14:paraId="10583557" w14:textId="77777777"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23" w:history="1">
              <w:r w:rsidRPr="00324A75">
                <w:rPr>
                  <w:rStyle w:val="Hyperlink"/>
                  <w:rFonts w:ascii="Times New Roman" w:hAnsi="Times New Roman" w:cs="Times New Roman"/>
                  <w:sz w:val="24"/>
                  <w:szCs w:val="24"/>
                  <w:lang w:val="en-US"/>
                </w:rPr>
                <w:t>college.nitinsingh@gmail.com</w:t>
              </w:r>
            </w:hyperlink>
          </w:p>
          <w:p w14:paraId="23030B0C" w14:textId="77777777"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 Computer Science</w:t>
            </w:r>
          </w:p>
          <w:p w14:paraId="46CB86ED" w14:textId="77777777"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Passing Year: 2025</w:t>
            </w:r>
          </w:p>
          <w:p w14:paraId="09041B73" w14:textId="48EF3F1A"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Bio: </w:t>
            </w:r>
          </w:p>
          <w:p w14:paraId="7D9DCD16" w14:textId="4D47720D"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Profile-pic:</w:t>
            </w:r>
            <w:r w:rsidRPr="00324A75">
              <w:rPr>
                <w:rFonts w:ascii="Times New Roman" w:hAnsi="Times New Roman" w:cs="Times New Roman"/>
              </w:rPr>
              <w:t xml:space="preserve"> </w:t>
            </w:r>
          </w:p>
          <w:p w14:paraId="424FA0D0" w14:textId="56258387"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Background-pic: </w:t>
            </w:r>
          </w:p>
        </w:tc>
        <w:tc>
          <w:tcPr>
            <w:tcW w:w="1299" w:type="dxa"/>
          </w:tcPr>
          <w:p w14:paraId="03D9112D" w14:textId="3D56A37C" w:rsidR="00D11D5C" w:rsidRPr="00324A75" w:rsidRDefault="00D11D5C"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 information has been changes successfully!</w:t>
            </w:r>
          </w:p>
        </w:tc>
        <w:tc>
          <w:tcPr>
            <w:tcW w:w="1090" w:type="dxa"/>
          </w:tcPr>
          <w:p w14:paraId="39749502" w14:textId="6EE38612" w:rsidR="00D11D5C" w:rsidRPr="00324A75" w:rsidRDefault="00235833"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8854744" w14:textId="299B52CE" w:rsidR="00D11D5C" w:rsidRPr="00324A75" w:rsidRDefault="00235833" w:rsidP="00D11D5C">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5FE2CFF3" w14:textId="77777777" w:rsidTr="00477305">
        <w:tc>
          <w:tcPr>
            <w:tcW w:w="647" w:type="dxa"/>
          </w:tcPr>
          <w:p w14:paraId="105BF41D" w14:textId="64228B00"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27</w:t>
            </w:r>
          </w:p>
        </w:tc>
        <w:tc>
          <w:tcPr>
            <w:tcW w:w="4822" w:type="dxa"/>
          </w:tcPr>
          <w:p w14:paraId="69BD0A12" w14:textId="77777777"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14385232" w14:textId="1057E82F"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Faculty</w:t>
            </w:r>
          </w:p>
          <w:p w14:paraId="4FB61317" w14:textId="3841B244"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faculty@vazecollege.net</w:t>
            </w:r>
          </w:p>
          <w:p w14:paraId="17074BC6" w14:textId="77777777"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 Computer Science</w:t>
            </w:r>
          </w:p>
          <w:p w14:paraId="31CD5545" w14:textId="77777777"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Bio: </w:t>
            </w:r>
          </w:p>
          <w:p w14:paraId="2D4D0E16" w14:textId="77777777"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Profile-pic:</w:t>
            </w:r>
            <w:r w:rsidRPr="00324A75">
              <w:rPr>
                <w:rFonts w:ascii="Times New Roman" w:hAnsi="Times New Roman" w:cs="Times New Roman"/>
              </w:rPr>
              <w:t xml:space="preserve"> </w:t>
            </w:r>
          </w:p>
          <w:p w14:paraId="32B0A466" w14:textId="0022298E"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Background-pic:</w:t>
            </w:r>
          </w:p>
        </w:tc>
        <w:tc>
          <w:tcPr>
            <w:tcW w:w="1299" w:type="dxa"/>
          </w:tcPr>
          <w:p w14:paraId="3D9FA8CF" w14:textId="643DF2CA"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 information has been changes successfully!</w:t>
            </w:r>
          </w:p>
        </w:tc>
        <w:tc>
          <w:tcPr>
            <w:tcW w:w="1090" w:type="dxa"/>
          </w:tcPr>
          <w:p w14:paraId="311BD92E" w14:textId="46C482D3"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467743C" w14:textId="7BDBB842"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3D982366" w14:textId="77777777" w:rsidTr="00477305">
        <w:tc>
          <w:tcPr>
            <w:tcW w:w="647" w:type="dxa"/>
          </w:tcPr>
          <w:p w14:paraId="575E0ABC" w14:textId="3A12F154" w:rsidR="000345C5" w:rsidRPr="00324A75" w:rsidRDefault="000345C5"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28</w:t>
            </w:r>
          </w:p>
        </w:tc>
        <w:tc>
          <w:tcPr>
            <w:tcW w:w="4822" w:type="dxa"/>
          </w:tcPr>
          <w:p w14:paraId="5BD1CE5C" w14:textId="77777777" w:rsidR="000345C5" w:rsidRPr="00324A75" w:rsidRDefault="00CD33F6"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w:t>
            </w:r>
          </w:p>
          <w:p w14:paraId="6C5F9FE8" w14:textId="77777777" w:rsidR="00CD33F6" w:rsidRPr="00324A75" w:rsidRDefault="00CD33F6"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Old Password: Raghav@911</w:t>
            </w:r>
          </w:p>
          <w:p w14:paraId="4DCEBF83" w14:textId="044AAD4A" w:rsidR="00CD33F6" w:rsidRPr="00324A75" w:rsidRDefault="00CD33F6"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w:t>
            </w:r>
            <w:r w:rsidR="004E60D1" w:rsidRPr="00324A75">
              <w:rPr>
                <w:rFonts w:ascii="Times New Roman" w:hAnsi="Times New Roman" w:cs="Times New Roman"/>
                <w:sz w:val="24"/>
                <w:szCs w:val="24"/>
                <w:lang w:val="en-US"/>
              </w:rPr>
              <w:t xml:space="preserve"> Raghav@911</w:t>
            </w:r>
          </w:p>
        </w:tc>
        <w:tc>
          <w:tcPr>
            <w:tcW w:w="1299" w:type="dxa"/>
          </w:tcPr>
          <w:p w14:paraId="0F95F00A" w14:textId="2A788E89" w:rsidR="000345C5" w:rsidRPr="00324A75" w:rsidRDefault="004E60D1"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 must be different from old password!</w:t>
            </w:r>
          </w:p>
        </w:tc>
        <w:tc>
          <w:tcPr>
            <w:tcW w:w="1090" w:type="dxa"/>
          </w:tcPr>
          <w:p w14:paraId="0626753F" w14:textId="3738B37D"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0C6C9B8D" w14:textId="68BB278B"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438EF735" w14:textId="77777777" w:rsidTr="00477305">
        <w:tc>
          <w:tcPr>
            <w:tcW w:w="647" w:type="dxa"/>
          </w:tcPr>
          <w:p w14:paraId="4D740644" w14:textId="340B85A8" w:rsidR="000345C5" w:rsidRPr="00324A75" w:rsidRDefault="004E60D1"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29</w:t>
            </w:r>
          </w:p>
        </w:tc>
        <w:tc>
          <w:tcPr>
            <w:tcW w:w="4822" w:type="dxa"/>
          </w:tcPr>
          <w:p w14:paraId="2465E5EC" w14:textId="77777777" w:rsidR="00DE2CA6" w:rsidRPr="00324A75" w:rsidRDefault="00DE2CA6" w:rsidP="00DE2CA6">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w:t>
            </w:r>
          </w:p>
          <w:p w14:paraId="74324CB2" w14:textId="77777777" w:rsidR="00DE2CA6" w:rsidRPr="00324A75" w:rsidRDefault="00DE2CA6" w:rsidP="00DE2CA6">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Old Password: Raghav@911</w:t>
            </w:r>
          </w:p>
          <w:p w14:paraId="365921A6" w14:textId="77777777" w:rsidR="000345C5" w:rsidRPr="00324A75" w:rsidRDefault="00DE2CA6" w:rsidP="00DE2CA6">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 Nitin@123</w:t>
            </w:r>
          </w:p>
          <w:p w14:paraId="77212F06" w14:textId="7818F71C" w:rsidR="00DE2CA6" w:rsidRPr="00324A75" w:rsidRDefault="00DE2CA6" w:rsidP="00DE2CA6">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 Nitin@</w:t>
            </w:r>
            <w:r w:rsidR="007910A2" w:rsidRPr="00324A75">
              <w:rPr>
                <w:rFonts w:ascii="Times New Roman" w:hAnsi="Times New Roman" w:cs="Times New Roman"/>
                <w:sz w:val="24"/>
                <w:szCs w:val="24"/>
                <w:lang w:val="en-US"/>
              </w:rPr>
              <w:t>999</w:t>
            </w:r>
          </w:p>
        </w:tc>
        <w:tc>
          <w:tcPr>
            <w:tcW w:w="1299" w:type="dxa"/>
          </w:tcPr>
          <w:p w14:paraId="4F15EE97" w14:textId="4D77DD2C" w:rsidR="000345C5" w:rsidRPr="00324A75" w:rsidRDefault="007910A2"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do not match!</w:t>
            </w:r>
          </w:p>
        </w:tc>
        <w:tc>
          <w:tcPr>
            <w:tcW w:w="1090" w:type="dxa"/>
          </w:tcPr>
          <w:p w14:paraId="176F08F9" w14:textId="78872BA6"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9B80470" w14:textId="6EE8EADE"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3A90AFB3" w14:textId="77777777" w:rsidTr="00477305">
        <w:tc>
          <w:tcPr>
            <w:tcW w:w="647" w:type="dxa"/>
          </w:tcPr>
          <w:p w14:paraId="78E5771B" w14:textId="09A0F2CF" w:rsidR="000345C5" w:rsidRPr="00324A75" w:rsidRDefault="007910A2"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30</w:t>
            </w:r>
          </w:p>
        </w:tc>
        <w:tc>
          <w:tcPr>
            <w:tcW w:w="4822" w:type="dxa"/>
          </w:tcPr>
          <w:p w14:paraId="265BAC7D" w14:textId="77777777" w:rsidR="007910A2" w:rsidRPr="00324A75" w:rsidRDefault="007910A2" w:rsidP="007910A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w:t>
            </w:r>
          </w:p>
          <w:p w14:paraId="25F502DD" w14:textId="3FE7DDAB" w:rsidR="007910A2" w:rsidRPr="00324A75" w:rsidRDefault="007910A2" w:rsidP="007910A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Old Password: Raghav@999</w:t>
            </w:r>
          </w:p>
          <w:p w14:paraId="437BAEC1" w14:textId="77777777" w:rsidR="007910A2" w:rsidRPr="00324A75" w:rsidRDefault="007910A2" w:rsidP="007910A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 Nitin@123</w:t>
            </w:r>
          </w:p>
          <w:p w14:paraId="16172FF0" w14:textId="646D801E" w:rsidR="000345C5" w:rsidRPr="00324A75" w:rsidRDefault="007910A2" w:rsidP="007910A2">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 Nitin@123</w:t>
            </w:r>
          </w:p>
        </w:tc>
        <w:tc>
          <w:tcPr>
            <w:tcW w:w="1299" w:type="dxa"/>
          </w:tcPr>
          <w:p w14:paraId="1296B7AC" w14:textId="208FD892" w:rsidR="000345C5" w:rsidRPr="00324A75" w:rsidRDefault="007910A2"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Incorrect old password</w:t>
            </w:r>
          </w:p>
        </w:tc>
        <w:tc>
          <w:tcPr>
            <w:tcW w:w="1090" w:type="dxa"/>
          </w:tcPr>
          <w:p w14:paraId="3B10FEC7" w14:textId="74A279CF"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60AE21A" w14:textId="1827F9CE"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6DE6EF4E" w14:textId="77777777" w:rsidTr="00477305">
        <w:tc>
          <w:tcPr>
            <w:tcW w:w="647" w:type="dxa"/>
          </w:tcPr>
          <w:p w14:paraId="38670C63" w14:textId="065A7680" w:rsidR="000345C5" w:rsidRPr="00324A75" w:rsidRDefault="002C7E51"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31</w:t>
            </w:r>
          </w:p>
        </w:tc>
        <w:tc>
          <w:tcPr>
            <w:tcW w:w="4822" w:type="dxa"/>
          </w:tcPr>
          <w:p w14:paraId="5780B842" w14:textId="77777777" w:rsidR="002C7E51" w:rsidRPr="00324A75" w:rsidRDefault="002C7E51" w:rsidP="002C7E5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w:t>
            </w:r>
          </w:p>
          <w:p w14:paraId="002998D1" w14:textId="77777777" w:rsidR="002C7E51" w:rsidRPr="00324A75" w:rsidRDefault="002C7E51" w:rsidP="002C7E5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Old Password: Raghav@911</w:t>
            </w:r>
          </w:p>
          <w:p w14:paraId="56D83F6C" w14:textId="1FE3C1B7" w:rsidR="002C7E51" w:rsidRPr="00324A75" w:rsidRDefault="002C7E51" w:rsidP="002C7E5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 Nitin@999</w:t>
            </w:r>
          </w:p>
          <w:p w14:paraId="6452F865" w14:textId="243A264D" w:rsidR="000345C5" w:rsidRPr="00324A75" w:rsidRDefault="002C7E51" w:rsidP="002C7E51">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 Nitin@999</w:t>
            </w:r>
          </w:p>
        </w:tc>
        <w:tc>
          <w:tcPr>
            <w:tcW w:w="1299" w:type="dxa"/>
          </w:tcPr>
          <w:p w14:paraId="5E103100" w14:textId="72A9486C" w:rsidR="000345C5" w:rsidRPr="00324A75" w:rsidRDefault="002C7E51"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changed successfully!</w:t>
            </w:r>
          </w:p>
        </w:tc>
        <w:tc>
          <w:tcPr>
            <w:tcW w:w="1090" w:type="dxa"/>
          </w:tcPr>
          <w:p w14:paraId="2E34C5F0" w14:textId="50A71433"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99A421C" w14:textId="34BEC37E"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46134D6A" w14:textId="77777777" w:rsidTr="00477305">
        <w:tc>
          <w:tcPr>
            <w:tcW w:w="647" w:type="dxa"/>
          </w:tcPr>
          <w:p w14:paraId="05F5932D" w14:textId="38D0EBE4" w:rsidR="000345C5" w:rsidRPr="00324A75" w:rsidRDefault="002C7E51"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32</w:t>
            </w:r>
          </w:p>
        </w:tc>
        <w:tc>
          <w:tcPr>
            <w:tcW w:w="4822" w:type="dxa"/>
          </w:tcPr>
          <w:p w14:paraId="6D99A138" w14:textId="77777777" w:rsidR="000345C5" w:rsidRPr="00324A75" w:rsidRDefault="00325772"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Search</w:t>
            </w:r>
          </w:p>
          <w:p w14:paraId="391BE75C" w14:textId="6DE091DC" w:rsidR="00325772" w:rsidRPr="00324A75" w:rsidRDefault="00325772"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Technology</w:t>
            </w:r>
          </w:p>
        </w:tc>
        <w:tc>
          <w:tcPr>
            <w:tcW w:w="1299" w:type="dxa"/>
          </w:tcPr>
          <w:p w14:paraId="7E878F3B" w14:textId="5C04178E" w:rsidR="000345C5" w:rsidRPr="00324A75" w:rsidRDefault="00325772"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Get data</w:t>
            </w:r>
          </w:p>
        </w:tc>
        <w:tc>
          <w:tcPr>
            <w:tcW w:w="1090" w:type="dxa"/>
          </w:tcPr>
          <w:p w14:paraId="318ED055" w14:textId="155E7FE2"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EDB1722" w14:textId="655CC309" w:rsidR="000345C5" w:rsidRPr="00324A75" w:rsidRDefault="00235833" w:rsidP="000345C5">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325772" w:rsidRPr="00EF146E" w14:paraId="4334632F" w14:textId="77777777" w:rsidTr="00477305">
        <w:tc>
          <w:tcPr>
            <w:tcW w:w="647" w:type="dxa"/>
          </w:tcPr>
          <w:p w14:paraId="13B41D04" w14:textId="6926260B" w:rsidR="00325772" w:rsidRPr="00EF146E" w:rsidRDefault="00325772"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w:t>
            </w:r>
            <w:r w:rsidR="00E844FE" w:rsidRPr="00EF146E">
              <w:rPr>
                <w:rFonts w:ascii="Times New Roman" w:hAnsi="Times New Roman" w:cs="Times New Roman"/>
                <w:sz w:val="24"/>
                <w:szCs w:val="24"/>
                <w:lang w:val="en-US"/>
              </w:rPr>
              <w:t>3</w:t>
            </w:r>
          </w:p>
        </w:tc>
        <w:tc>
          <w:tcPr>
            <w:tcW w:w="4822" w:type="dxa"/>
          </w:tcPr>
          <w:p w14:paraId="2F923B84" w14:textId="77777777" w:rsidR="00325772" w:rsidRPr="00EF146E" w:rsidRDefault="00325772"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Search</w:t>
            </w:r>
          </w:p>
          <w:p w14:paraId="7FC9CF55" w14:textId="36B5258B" w:rsidR="00325772" w:rsidRPr="00EF146E" w:rsidRDefault="001E51E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rPr>
              <w:t>Search a post that does not exist</w:t>
            </w:r>
          </w:p>
        </w:tc>
        <w:tc>
          <w:tcPr>
            <w:tcW w:w="1299" w:type="dxa"/>
          </w:tcPr>
          <w:p w14:paraId="7C23E883" w14:textId="0A77F66A" w:rsidR="00325772" w:rsidRPr="00EF146E" w:rsidRDefault="00C225DC"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rPr>
              <w:t>Display "No results found" message</w:t>
            </w:r>
          </w:p>
        </w:tc>
        <w:tc>
          <w:tcPr>
            <w:tcW w:w="1090" w:type="dxa"/>
          </w:tcPr>
          <w:p w14:paraId="089BD484" w14:textId="32B32A7B"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D348738" w14:textId="1E716DFA"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620CACBC" w14:textId="77777777" w:rsidTr="00477305">
        <w:tc>
          <w:tcPr>
            <w:tcW w:w="647" w:type="dxa"/>
          </w:tcPr>
          <w:p w14:paraId="3217F07F" w14:textId="2A2FF233" w:rsidR="00325772" w:rsidRPr="00EF146E" w:rsidRDefault="00E844FE"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34</w:t>
            </w:r>
          </w:p>
        </w:tc>
        <w:tc>
          <w:tcPr>
            <w:tcW w:w="4822" w:type="dxa"/>
          </w:tcPr>
          <w:p w14:paraId="564EBAA2" w14:textId="77777777" w:rsidR="00325772" w:rsidRPr="00EF146E" w:rsidRDefault="00C5263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5B71F521" w14:textId="58D8A264" w:rsidR="00C5263B" w:rsidRPr="00EF146E" w:rsidRDefault="00C5263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Course: </w:t>
            </w:r>
          </w:p>
        </w:tc>
        <w:tc>
          <w:tcPr>
            <w:tcW w:w="1299" w:type="dxa"/>
          </w:tcPr>
          <w:p w14:paraId="3DD5C748" w14:textId="1ABA09A5" w:rsidR="00325772" w:rsidRPr="00EF146E" w:rsidRDefault="00C5263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Select Course</w:t>
            </w:r>
          </w:p>
        </w:tc>
        <w:tc>
          <w:tcPr>
            <w:tcW w:w="1090" w:type="dxa"/>
          </w:tcPr>
          <w:p w14:paraId="4D4AFC42" w14:textId="0094D9A1"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0BC476B" w14:textId="696DA5BD"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290B884B" w14:textId="77777777" w:rsidTr="00477305">
        <w:tc>
          <w:tcPr>
            <w:tcW w:w="647" w:type="dxa"/>
          </w:tcPr>
          <w:p w14:paraId="2559A94A" w14:textId="11A22428" w:rsidR="00325772" w:rsidRPr="00EF146E" w:rsidRDefault="00C5263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35</w:t>
            </w:r>
          </w:p>
        </w:tc>
        <w:tc>
          <w:tcPr>
            <w:tcW w:w="4822" w:type="dxa"/>
          </w:tcPr>
          <w:p w14:paraId="1451DFA3" w14:textId="77777777" w:rsidR="00C5263B" w:rsidRPr="00EF146E" w:rsidRDefault="00C5263B" w:rsidP="00C5263B">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4589FEA8" w14:textId="77777777" w:rsidR="00325772" w:rsidRPr="00EF146E" w:rsidRDefault="00C5263B" w:rsidP="00C5263B">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7BC03F8A" w14:textId="77F9CA98" w:rsidR="00C5263B" w:rsidRPr="00EF146E" w:rsidRDefault="0085001B" w:rsidP="00C5263B">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w:t>
            </w:r>
          </w:p>
        </w:tc>
        <w:tc>
          <w:tcPr>
            <w:tcW w:w="1299" w:type="dxa"/>
          </w:tcPr>
          <w:p w14:paraId="19529229" w14:textId="0FF30FD4" w:rsidR="00325772" w:rsidRPr="00EF146E" w:rsidRDefault="0085001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Select Passing Year</w:t>
            </w:r>
          </w:p>
        </w:tc>
        <w:tc>
          <w:tcPr>
            <w:tcW w:w="1090" w:type="dxa"/>
          </w:tcPr>
          <w:p w14:paraId="0FBE00A5" w14:textId="2E7C42F7"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072B73F1" w14:textId="7021D3F8"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50421F2B" w14:textId="77777777" w:rsidTr="00477305">
        <w:tc>
          <w:tcPr>
            <w:tcW w:w="647" w:type="dxa"/>
          </w:tcPr>
          <w:p w14:paraId="2718D6DB" w14:textId="1E1A35FC" w:rsidR="00325772" w:rsidRPr="00EF146E" w:rsidRDefault="0085001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36</w:t>
            </w:r>
          </w:p>
        </w:tc>
        <w:tc>
          <w:tcPr>
            <w:tcW w:w="4822" w:type="dxa"/>
          </w:tcPr>
          <w:p w14:paraId="6E95CD99" w14:textId="77777777" w:rsidR="0085001B" w:rsidRPr="00EF146E" w:rsidRDefault="0085001B" w:rsidP="0085001B">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5422207E" w14:textId="77777777" w:rsidR="00325772" w:rsidRPr="00EF146E" w:rsidRDefault="0085001B" w:rsidP="0085001B">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60DDD468" w14:textId="77777777" w:rsidR="0085001B" w:rsidRPr="00EF146E" w:rsidRDefault="0085001B" w:rsidP="0085001B">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 2025</w:t>
            </w:r>
          </w:p>
          <w:p w14:paraId="7EF74FB2" w14:textId="4CAED2A1" w:rsidR="00264932" w:rsidRPr="00EF146E" w:rsidRDefault="00264932" w:rsidP="0085001B">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Name:</w:t>
            </w:r>
          </w:p>
        </w:tc>
        <w:tc>
          <w:tcPr>
            <w:tcW w:w="1299" w:type="dxa"/>
          </w:tcPr>
          <w:p w14:paraId="70B94C15" w14:textId="3F69A8C4" w:rsidR="00325772" w:rsidRPr="00EF146E" w:rsidRDefault="00264932"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Select name</w:t>
            </w:r>
          </w:p>
        </w:tc>
        <w:tc>
          <w:tcPr>
            <w:tcW w:w="1090" w:type="dxa"/>
          </w:tcPr>
          <w:p w14:paraId="0FA8BB8A" w14:textId="5CCDD3EB"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72F64FD" w14:textId="5F47BDE7"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7063505C" w14:textId="77777777" w:rsidTr="00477305">
        <w:tc>
          <w:tcPr>
            <w:tcW w:w="647" w:type="dxa"/>
          </w:tcPr>
          <w:p w14:paraId="3623F699" w14:textId="6C10383C" w:rsidR="00325772" w:rsidRPr="00EF146E" w:rsidRDefault="00264932"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37</w:t>
            </w:r>
          </w:p>
        </w:tc>
        <w:tc>
          <w:tcPr>
            <w:tcW w:w="4822" w:type="dxa"/>
          </w:tcPr>
          <w:p w14:paraId="62015449" w14:textId="77777777" w:rsidR="00264932" w:rsidRPr="00EF146E" w:rsidRDefault="00264932" w:rsidP="0026493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680B6BF4" w14:textId="77777777" w:rsidR="00264932" w:rsidRPr="00EF146E" w:rsidRDefault="00264932" w:rsidP="0026493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19395E03" w14:textId="77777777" w:rsidR="00264932" w:rsidRPr="00EF146E" w:rsidRDefault="00264932" w:rsidP="0026493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 2025</w:t>
            </w:r>
          </w:p>
          <w:p w14:paraId="7DA70303" w14:textId="77777777" w:rsidR="00325772" w:rsidRPr="00EF146E" w:rsidRDefault="00264932" w:rsidP="0026493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Name: Nitin Singh</w:t>
            </w:r>
          </w:p>
          <w:p w14:paraId="1CB82EDD" w14:textId="19FEF19C" w:rsidR="00264932" w:rsidRPr="00EF146E" w:rsidRDefault="00264932" w:rsidP="0026493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Issue ty</w:t>
            </w:r>
            <w:r w:rsidR="003B7CCC" w:rsidRPr="00EF146E">
              <w:rPr>
                <w:rFonts w:ascii="Times New Roman" w:hAnsi="Times New Roman" w:cs="Times New Roman"/>
                <w:sz w:val="24"/>
                <w:szCs w:val="24"/>
                <w:lang w:val="en-US"/>
              </w:rPr>
              <w:t xml:space="preserve">pe: </w:t>
            </w:r>
          </w:p>
        </w:tc>
        <w:tc>
          <w:tcPr>
            <w:tcW w:w="1299" w:type="dxa"/>
          </w:tcPr>
          <w:p w14:paraId="60EAA19C" w14:textId="350A0D48" w:rsidR="00325772" w:rsidRPr="00EF146E" w:rsidRDefault="003B7CCC"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Select issue type!</w:t>
            </w:r>
          </w:p>
        </w:tc>
        <w:tc>
          <w:tcPr>
            <w:tcW w:w="1090" w:type="dxa"/>
          </w:tcPr>
          <w:p w14:paraId="2446C8E5" w14:textId="5E4D3775"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4A95D042" w14:textId="53557CF6"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37EB9458" w14:textId="77777777" w:rsidTr="00477305">
        <w:tc>
          <w:tcPr>
            <w:tcW w:w="647" w:type="dxa"/>
          </w:tcPr>
          <w:p w14:paraId="3CCD9C62" w14:textId="34FA7C88" w:rsidR="00325772" w:rsidRPr="00EF146E" w:rsidRDefault="003B7CCC"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38</w:t>
            </w:r>
          </w:p>
        </w:tc>
        <w:tc>
          <w:tcPr>
            <w:tcW w:w="4822" w:type="dxa"/>
          </w:tcPr>
          <w:p w14:paraId="09818C9F" w14:textId="77777777"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49FC62A3" w14:textId="77777777"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7260EDDD" w14:textId="77777777"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 2025</w:t>
            </w:r>
          </w:p>
          <w:p w14:paraId="0B9231A6" w14:textId="77777777"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Name: Nitin Singh</w:t>
            </w:r>
          </w:p>
          <w:p w14:paraId="5F129B1D" w14:textId="77777777" w:rsidR="0032577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Issue type: False info</w:t>
            </w:r>
          </w:p>
          <w:p w14:paraId="36F53B70" w14:textId="72AFA7EE"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Description:</w:t>
            </w:r>
          </w:p>
        </w:tc>
        <w:tc>
          <w:tcPr>
            <w:tcW w:w="1299" w:type="dxa"/>
          </w:tcPr>
          <w:p w14:paraId="78F5F760" w14:textId="60A39D04" w:rsidR="00325772" w:rsidRPr="00EF146E" w:rsidRDefault="00A317F2"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Please provide some description</w:t>
            </w:r>
          </w:p>
        </w:tc>
        <w:tc>
          <w:tcPr>
            <w:tcW w:w="1090" w:type="dxa"/>
          </w:tcPr>
          <w:p w14:paraId="0F2006DA" w14:textId="11A7D411"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AB39F1A" w14:textId="6E7F5CD3"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33529D14" w14:textId="77777777" w:rsidTr="00477305">
        <w:tc>
          <w:tcPr>
            <w:tcW w:w="647" w:type="dxa"/>
          </w:tcPr>
          <w:p w14:paraId="015723F5" w14:textId="36482952" w:rsidR="00325772" w:rsidRPr="00EF146E" w:rsidRDefault="00A317F2"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39</w:t>
            </w:r>
          </w:p>
        </w:tc>
        <w:tc>
          <w:tcPr>
            <w:tcW w:w="4822" w:type="dxa"/>
          </w:tcPr>
          <w:p w14:paraId="09660F3A" w14:textId="77777777"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2B62CEC8" w14:textId="77777777"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08A396AB" w14:textId="77777777"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 2025</w:t>
            </w:r>
          </w:p>
          <w:p w14:paraId="06D7C098" w14:textId="77777777"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Name: Nitin Singh</w:t>
            </w:r>
          </w:p>
          <w:p w14:paraId="1E04299D" w14:textId="77777777" w:rsidR="00A317F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Issue type: False info</w:t>
            </w:r>
          </w:p>
          <w:p w14:paraId="3293B3F2" w14:textId="77777777" w:rsidR="00325772" w:rsidRPr="00EF146E" w:rsidRDefault="00A317F2"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Description: Info provided in blogs are false.</w:t>
            </w:r>
          </w:p>
          <w:p w14:paraId="070B20CF" w14:textId="1A6CA017" w:rsidR="00D778EA" w:rsidRPr="00EF146E" w:rsidRDefault="00D778EA" w:rsidP="00A317F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Urgency: Medium</w:t>
            </w:r>
          </w:p>
        </w:tc>
        <w:tc>
          <w:tcPr>
            <w:tcW w:w="1299" w:type="dxa"/>
          </w:tcPr>
          <w:p w14:paraId="50F65E85" w14:textId="7088D2EB" w:rsidR="00325772" w:rsidRPr="00EF146E" w:rsidRDefault="00D778EA"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Issue has been reported successfully!</w:t>
            </w:r>
          </w:p>
        </w:tc>
        <w:tc>
          <w:tcPr>
            <w:tcW w:w="1090" w:type="dxa"/>
          </w:tcPr>
          <w:p w14:paraId="1694F7F0" w14:textId="271903E3"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6BF86549" w14:textId="05B6F169"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72D25305" w14:textId="77777777" w:rsidTr="00477305">
        <w:tc>
          <w:tcPr>
            <w:tcW w:w="647" w:type="dxa"/>
          </w:tcPr>
          <w:p w14:paraId="440785DA" w14:textId="3AA09EE2" w:rsidR="00325772" w:rsidRPr="00EF146E" w:rsidRDefault="00A20496"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40</w:t>
            </w:r>
          </w:p>
        </w:tc>
        <w:tc>
          <w:tcPr>
            <w:tcW w:w="4822" w:type="dxa"/>
          </w:tcPr>
          <w:p w14:paraId="73623FF6" w14:textId="77777777" w:rsidR="00325772" w:rsidRPr="00EF146E" w:rsidRDefault="00A20496"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6FA6E47E" w14:textId="0DED6307" w:rsidR="00A20496" w:rsidRPr="00EF146E" w:rsidRDefault="00A20496"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w:t>
            </w:r>
          </w:p>
        </w:tc>
        <w:tc>
          <w:tcPr>
            <w:tcW w:w="1299" w:type="dxa"/>
          </w:tcPr>
          <w:p w14:paraId="7098AFFB" w14:textId="13BFA46D" w:rsidR="00325772" w:rsidRPr="00EF146E" w:rsidRDefault="00A20496"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Please enter a title!</w:t>
            </w:r>
          </w:p>
        </w:tc>
        <w:tc>
          <w:tcPr>
            <w:tcW w:w="1090" w:type="dxa"/>
          </w:tcPr>
          <w:p w14:paraId="2CA413EA" w14:textId="565809BB"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2D9CC8DB" w14:textId="0A7A3ACE" w:rsidR="00325772"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A20496" w:rsidRPr="00EF146E" w14:paraId="5A26DFC6" w14:textId="77777777" w:rsidTr="00477305">
        <w:tc>
          <w:tcPr>
            <w:tcW w:w="647" w:type="dxa"/>
          </w:tcPr>
          <w:p w14:paraId="71DE7D7E" w14:textId="29B00F21" w:rsidR="00A20496" w:rsidRPr="00EF146E" w:rsidRDefault="00A20496"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41</w:t>
            </w:r>
          </w:p>
        </w:tc>
        <w:tc>
          <w:tcPr>
            <w:tcW w:w="4822" w:type="dxa"/>
          </w:tcPr>
          <w:p w14:paraId="217178A8" w14:textId="77777777" w:rsidR="00A20496" w:rsidRPr="00EF146E" w:rsidRDefault="00A20496" w:rsidP="00A20496">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7F812F19" w14:textId="039192CA" w:rsidR="00A20496" w:rsidRPr="00EF146E" w:rsidRDefault="00A20496" w:rsidP="00A20496">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w:t>
            </w:r>
            <w:r w:rsidR="003C4FCF" w:rsidRPr="00EF146E">
              <w:rPr>
                <w:rFonts w:ascii="Times New Roman" w:hAnsi="Times New Roman" w:cs="Times New Roman"/>
                <w:sz w:val="24"/>
                <w:szCs w:val="24"/>
                <w:lang w:val="en-US"/>
              </w:rPr>
              <w:t xml:space="preserve"> Hey</w:t>
            </w:r>
          </w:p>
        </w:tc>
        <w:tc>
          <w:tcPr>
            <w:tcW w:w="1299" w:type="dxa"/>
          </w:tcPr>
          <w:p w14:paraId="19F8DAAE" w14:textId="73CAE56D" w:rsidR="00A20496" w:rsidRPr="00EF146E" w:rsidRDefault="003C4FC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Title must be </w:t>
            </w:r>
            <w:proofErr w:type="gramStart"/>
            <w:r w:rsidRPr="00EF146E">
              <w:rPr>
                <w:rFonts w:ascii="Times New Roman" w:hAnsi="Times New Roman" w:cs="Times New Roman"/>
                <w:sz w:val="24"/>
                <w:szCs w:val="24"/>
                <w:lang w:val="en-US"/>
              </w:rPr>
              <w:t xml:space="preserve">of  </w:t>
            </w:r>
            <w:proofErr w:type="spellStart"/>
            <w:r w:rsidRPr="00EF146E">
              <w:rPr>
                <w:rFonts w:ascii="Times New Roman" w:hAnsi="Times New Roman" w:cs="Times New Roman"/>
                <w:sz w:val="24"/>
                <w:szCs w:val="24"/>
                <w:lang w:val="en-US"/>
              </w:rPr>
              <w:t>atleast</w:t>
            </w:r>
            <w:proofErr w:type="spellEnd"/>
            <w:proofErr w:type="gramEnd"/>
            <w:r w:rsidRPr="00EF146E">
              <w:rPr>
                <w:rFonts w:ascii="Times New Roman" w:hAnsi="Times New Roman" w:cs="Times New Roman"/>
                <w:sz w:val="24"/>
                <w:szCs w:val="24"/>
                <w:lang w:val="en-US"/>
              </w:rPr>
              <w:t xml:space="preserve"> 5 character</w:t>
            </w:r>
          </w:p>
        </w:tc>
        <w:tc>
          <w:tcPr>
            <w:tcW w:w="1090" w:type="dxa"/>
          </w:tcPr>
          <w:p w14:paraId="7AE9FDC7" w14:textId="0E2EAB95" w:rsidR="00A2049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7DB9C0D0" w14:textId="2F793631" w:rsidR="00A2049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A20496" w:rsidRPr="00EF146E" w14:paraId="4E40C64D" w14:textId="77777777" w:rsidTr="00477305">
        <w:tc>
          <w:tcPr>
            <w:tcW w:w="647" w:type="dxa"/>
          </w:tcPr>
          <w:p w14:paraId="67BFC748" w14:textId="5E8E46B4" w:rsidR="00A20496" w:rsidRPr="00EF146E" w:rsidRDefault="003C4FC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42</w:t>
            </w:r>
          </w:p>
        </w:tc>
        <w:tc>
          <w:tcPr>
            <w:tcW w:w="4822" w:type="dxa"/>
          </w:tcPr>
          <w:p w14:paraId="646A58C8" w14:textId="4601B550" w:rsidR="003C4FCF" w:rsidRPr="00EF146E" w:rsidRDefault="003C4FCF"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111C67AA" w14:textId="77777777" w:rsidR="00A20496" w:rsidRPr="00EF146E" w:rsidRDefault="003C4FCF"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 Information Technology</w:t>
            </w:r>
          </w:p>
          <w:p w14:paraId="434D0A7E" w14:textId="0A55D403" w:rsidR="003C4FCF" w:rsidRPr="00EF146E" w:rsidRDefault="003C4FCF"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Description:</w:t>
            </w:r>
          </w:p>
        </w:tc>
        <w:tc>
          <w:tcPr>
            <w:tcW w:w="1299" w:type="dxa"/>
          </w:tcPr>
          <w:p w14:paraId="7D986ED8" w14:textId="6D5F0929" w:rsidR="00A20496" w:rsidRPr="00EF146E" w:rsidRDefault="003C4FC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Please enter the description of the post!</w:t>
            </w:r>
          </w:p>
        </w:tc>
        <w:tc>
          <w:tcPr>
            <w:tcW w:w="1090" w:type="dxa"/>
          </w:tcPr>
          <w:p w14:paraId="5BE143F6" w14:textId="5820BF14" w:rsidR="00A2049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6BF918FE" w14:textId="7B4F54D4" w:rsidR="00A2049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A20496" w:rsidRPr="00EF146E" w14:paraId="3A146776" w14:textId="77777777" w:rsidTr="00477305">
        <w:tc>
          <w:tcPr>
            <w:tcW w:w="647" w:type="dxa"/>
          </w:tcPr>
          <w:p w14:paraId="1E25F504" w14:textId="79FD83EA" w:rsidR="00A20496" w:rsidRPr="00EF146E" w:rsidRDefault="003C4FC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43</w:t>
            </w:r>
          </w:p>
        </w:tc>
        <w:tc>
          <w:tcPr>
            <w:tcW w:w="4822" w:type="dxa"/>
          </w:tcPr>
          <w:p w14:paraId="0DBAA3B8" w14:textId="77777777" w:rsidR="003C4FCF" w:rsidRPr="00EF146E" w:rsidRDefault="003C4FCF"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4C277920" w14:textId="77777777" w:rsidR="003C4FCF" w:rsidRPr="00EF146E" w:rsidRDefault="003C4FCF"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 Information Technology</w:t>
            </w:r>
          </w:p>
          <w:p w14:paraId="31355965" w14:textId="4D4C2835" w:rsidR="00A20496" w:rsidRPr="00EF146E" w:rsidRDefault="003C4FCF"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Description: </w:t>
            </w:r>
            <w:proofErr w:type="spellStart"/>
            <w:r w:rsidRPr="00EF146E">
              <w:rPr>
                <w:rFonts w:ascii="Times New Roman" w:hAnsi="Times New Roman" w:cs="Times New Roman"/>
                <w:sz w:val="24"/>
                <w:szCs w:val="24"/>
                <w:lang w:val="en-US"/>
              </w:rPr>
              <w:t>Hlo</w:t>
            </w:r>
            <w:proofErr w:type="spellEnd"/>
          </w:p>
        </w:tc>
        <w:tc>
          <w:tcPr>
            <w:tcW w:w="1299" w:type="dxa"/>
          </w:tcPr>
          <w:p w14:paraId="66B34158" w14:textId="3AA7AAB1" w:rsidR="00A20496" w:rsidRPr="00EF146E" w:rsidRDefault="003C4FC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Description must be of </w:t>
            </w:r>
            <w:proofErr w:type="spellStart"/>
            <w:r w:rsidRPr="00EF146E">
              <w:rPr>
                <w:rFonts w:ascii="Times New Roman" w:hAnsi="Times New Roman" w:cs="Times New Roman"/>
                <w:sz w:val="24"/>
                <w:szCs w:val="24"/>
                <w:lang w:val="en-US"/>
              </w:rPr>
              <w:t>atleast</w:t>
            </w:r>
            <w:proofErr w:type="spellEnd"/>
            <w:r w:rsidRPr="00EF146E">
              <w:rPr>
                <w:rFonts w:ascii="Times New Roman" w:hAnsi="Times New Roman" w:cs="Times New Roman"/>
                <w:sz w:val="24"/>
                <w:szCs w:val="24"/>
                <w:lang w:val="en-US"/>
              </w:rPr>
              <w:t xml:space="preserve"> 10 characters!</w:t>
            </w:r>
          </w:p>
        </w:tc>
        <w:tc>
          <w:tcPr>
            <w:tcW w:w="1090" w:type="dxa"/>
          </w:tcPr>
          <w:p w14:paraId="05DEBC04" w14:textId="2D763ECE" w:rsidR="00A2049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4CDFA045" w14:textId="2C542CFE" w:rsidR="00A2049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C225DC" w:rsidRPr="00EF146E" w14:paraId="1EBB20AC" w14:textId="77777777" w:rsidTr="00477305">
        <w:tc>
          <w:tcPr>
            <w:tcW w:w="647" w:type="dxa"/>
          </w:tcPr>
          <w:p w14:paraId="492CFF31" w14:textId="154591DA" w:rsidR="00C225DC" w:rsidRPr="00EF146E" w:rsidRDefault="00C225DC"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44</w:t>
            </w:r>
          </w:p>
        </w:tc>
        <w:tc>
          <w:tcPr>
            <w:tcW w:w="4822" w:type="dxa"/>
          </w:tcPr>
          <w:p w14:paraId="34564450" w14:textId="77777777" w:rsidR="00C225DC" w:rsidRPr="00EF146E" w:rsidRDefault="00477305" w:rsidP="003C4FCF">
            <w:pPr>
              <w:jc w:val="both"/>
              <w:rPr>
                <w:rFonts w:ascii="Times New Roman" w:hAnsi="Times New Roman" w:cs="Times New Roman"/>
                <w:sz w:val="24"/>
                <w:szCs w:val="24"/>
              </w:rPr>
            </w:pPr>
            <w:r w:rsidRPr="00EF146E">
              <w:rPr>
                <w:rFonts w:ascii="Times New Roman" w:hAnsi="Times New Roman" w:cs="Times New Roman"/>
                <w:sz w:val="24"/>
                <w:szCs w:val="24"/>
              </w:rPr>
              <w:t>Post Deletion</w:t>
            </w:r>
          </w:p>
          <w:p w14:paraId="5E46C401" w14:textId="1BB1DCA0" w:rsidR="00477305" w:rsidRPr="00EF146E" w:rsidRDefault="00477305"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rPr>
              <w:t>Delete an existing post</w:t>
            </w:r>
          </w:p>
        </w:tc>
        <w:tc>
          <w:tcPr>
            <w:tcW w:w="1299" w:type="dxa"/>
          </w:tcPr>
          <w:p w14:paraId="5BDA45F5" w14:textId="3D6FA338" w:rsidR="00C225DC" w:rsidRPr="00EF146E" w:rsidRDefault="00477305"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rPr>
              <w:t>The post should be removed and "Post deleted successfully" message is shown.</w:t>
            </w:r>
          </w:p>
        </w:tc>
        <w:tc>
          <w:tcPr>
            <w:tcW w:w="1090" w:type="dxa"/>
          </w:tcPr>
          <w:p w14:paraId="5FBAC1E9" w14:textId="7594D4F1" w:rsidR="00C225DC"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1AADF5CB" w14:textId="69BA18FC" w:rsidR="00C225DC"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A20496" w:rsidRPr="00EF146E" w14:paraId="6FE527C6" w14:textId="77777777" w:rsidTr="00477305">
        <w:tc>
          <w:tcPr>
            <w:tcW w:w="647" w:type="dxa"/>
          </w:tcPr>
          <w:p w14:paraId="65FEA209" w14:textId="50EE4D46" w:rsidR="00A20496" w:rsidRPr="00EF146E" w:rsidRDefault="003C4FC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w:t>
            </w:r>
            <w:r w:rsidR="00477305" w:rsidRPr="00EF146E">
              <w:rPr>
                <w:rFonts w:ascii="Times New Roman" w:hAnsi="Times New Roman" w:cs="Times New Roman"/>
                <w:sz w:val="24"/>
                <w:szCs w:val="24"/>
                <w:lang w:val="en-US"/>
              </w:rPr>
              <w:t>5</w:t>
            </w:r>
          </w:p>
        </w:tc>
        <w:tc>
          <w:tcPr>
            <w:tcW w:w="4822" w:type="dxa"/>
          </w:tcPr>
          <w:p w14:paraId="52EF7BDE" w14:textId="77777777" w:rsidR="003C4FCF" w:rsidRPr="00EF146E" w:rsidRDefault="003C4FCF"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486FD894" w14:textId="77777777" w:rsidR="003C4FCF" w:rsidRPr="00EF146E" w:rsidRDefault="003C4FCF"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 Information Technology</w:t>
            </w:r>
          </w:p>
          <w:p w14:paraId="749B32DF" w14:textId="19EDD106" w:rsidR="00A20496" w:rsidRPr="00EF146E" w:rsidRDefault="003C4FCF" w:rsidP="003C4FCF">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Description: </w:t>
            </w:r>
            <w:r w:rsidR="00B95F6A" w:rsidRPr="00EF146E">
              <w:rPr>
                <w:rFonts w:ascii="Times New Roman" w:hAnsi="Times New Roman" w:cs="Times New Roman"/>
                <w:sz w:val="24"/>
                <w:szCs w:val="24"/>
                <w:lang w:val="en-US"/>
              </w:rPr>
              <w:t xml:space="preserve">Utilizing computers software networks and digital </w:t>
            </w:r>
            <w:proofErr w:type="gramStart"/>
            <w:r w:rsidR="00B95F6A" w:rsidRPr="00EF146E">
              <w:rPr>
                <w:rFonts w:ascii="Times New Roman" w:hAnsi="Times New Roman" w:cs="Times New Roman"/>
                <w:sz w:val="24"/>
                <w:szCs w:val="24"/>
                <w:lang w:val="en-US"/>
              </w:rPr>
              <w:t xml:space="preserve">system </w:t>
            </w:r>
            <w:r w:rsidR="00C51B36" w:rsidRPr="00EF146E">
              <w:rPr>
                <w:rFonts w:ascii="Times New Roman" w:hAnsi="Times New Roman" w:cs="Times New Roman"/>
                <w:sz w:val="24"/>
                <w:szCs w:val="24"/>
                <w:lang w:val="en-US"/>
              </w:rPr>
              <w:t xml:space="preserve"> to</w:t>
            </w:r>
            <w:proofErr w:type="gramEnd"/>
            <w:r w:rsidR="00C51B36" w:rsidRPr="00EF146E">
              <w:rPr>
                <w:rFonts w:ascii="Times New Roman" w:hAnsi="Times New Roman" w:cs="Times New Roman"/>
                <w:sz w:val="24"/>
                <w:szCs w:val="24"/>
                <w:lang w:val="en-US"/>
              </w:rPr>
              <w:t xml:space="preserve"> manage process and share data.</w:t>
            </w:r>
          </w:p>
        </w:tc>
        <w:tc>
          <w:tcPr>
            <w:tcW w:w="1299" w:type="dxa"/>
          </w:tcPr>
          <w:p w14:paraId="00FB7BAB" w14:textId="572D69C3" w:rsidR="00A20496" w:rsidRPr="00EF146E" w:rsidRDefault="00C51B36"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Post added successfully!</w:t>
            </w:r>
          </w:p>
        </w:tc>
        <w:tc>
          <w:tcPr>
            <w:tcW w:w="1090" w:type="dxa"/>
          </w:tcPr>
          <w:p w14:paraId="4AC3FCE7" w14:textId="344EE30B" w:rsidR="00A2049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BCA0315" w14:textId="5168DD82" w:rsidR="00A2049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C51B36" w:rsidRPr="00EF146E" w14:paraId="59AEF2E9" w14:textId="77777777" w:rsidTr="00477305">
        <w:tc>
          <w:tcPr>
            <w:tcW w:w="647" w:type="dxa"/>
          </w:tcPr>
          <w:p w14:paraId="5C2B0BA5" w14:textId="5674F87B" w:rsidR="00C51B36" w:rsidRPr="00EF146E" w:rsidRDefault="00C51B36"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w:t>
            </w:r>
            <w:r w:rsidR="00477305" w:rsidRPr="00EF146E">
              <w:rPr>
                <w:rFonts w:ascii="Times New Roman" w:hAnsi="Times New Roman" w:cs="Times New Roman"/>
                <w:sz w:val="24"/>
                <w:szCs w:val="24"/>
                <w:lang w:val="en-US"/>
              </w:rPr>
              <w:t>6</w:t>
            </w:r>
          </w:p>
        </w:tc>
        <w:tc>
          <w:tcPr>
            <w:tcW w:w="4822" w:type="dxa"/>
          </w:tcPr>
          <w:p w14:paraId="0DE4963A" w14:textId="77777777" w:rsidR="00C51B36" w:rsidRPr="00EF146E" w:rsidRDefault="00C51B36" w:rsidP="00C51B36">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1563E1CD" w14:textId="77777777" w:rsidR="00C51B36" w:rsidRPr="00EF146E" w:rsidRDefault="00C51B36" w:rsidP="00C51B36">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 Information Technology</w:t>
            </w:r>
          </w:p>
          <w:p w14:paraId="37C9DE01" w14:textId="77777777" w:rsidR="00C51B36" w:rsidRPr="00EF146E" w:rsidRDefault="00C51B36" w:rsidP="00C51B36">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Description: Utilizing computers software networks and digital </w:t>
            </w:r>
            <w:proofErr w:type="gramStart"/>
            <w:r w:rsidRPr="00EF146E">
              <w:rPr>
                <w:rFonts w:ascii="Times New Roman" w:hAnsi="Times New Roman" w:cs="Times New Roman"/>
                <w:sz w:val="24"/>
                <w:szCs w:val="24"/>
                <w:lang w:val="en-US"/>
              </w:rPr>
              <w:t>system  to</w:t>
            </w:r>
            <w:proofErr w:type="gramEnd"/>
            <w:r w:rsidRPr="00EF146E">
              <w:rPr>
                <w:rFonts w:ascii="Times New Roman" w:hAnsi="Times New Roman" w:cs="Times New Roman"/>
                <w:sz w:val="24"/>
                <w:szCs w:val="24"/>
                <w:lang w:val="en-US"/>
              </w:rPr>
              <w:t xml:space="preserve"> manage process and share data.</w:t>
            </w:r>
          </w:p>
          <w:p w14:paraId="4E2F7822" w14:textId="698ECDF8" w:rsidR="00443950" w:rsidRPr="00EF146E" w:rsidRDefault="00443950" w:rsidP="00C51B36">
            <w:pPr>
              <w:jc w:val="both"/>
              <w:rPr>
                <w:rFonts w:ascii="Times New Roman" w:hAnsi="Times New Roman" w:cs="Times New Roman"/>
                <w:sz w:val="24"/>
                <w:szCs w:val="24"/>
                <w:lang w:val="en-US"/>
              </w:rPr>
            </w:pPr>
            <w:proofErr w:type="spellStart"/>
            <w:r w:rsidRPr="00EF146E">
              <w:rPr>
                <w:rFonts w:ascii="Times New Roman" w:hAnsi="Times New Roman" w:cs="Times New Roman"/>
                <w:sz w:val="24"/>
                <w:szCs w:val="24"/>
                <w:lang w:val="en-US"/>
              </w:rPr>
              <w:t>Img</w:t>
            </w:r>
            <w:proofErr w:type="spellEnd"/>
            <w:r w:rsidRPr="00EF146E">
              <w:rPr>
                <w:rFonts w:ascii="Times New Roman" w:hAnsi="Times New Roman" w:cs="Times New Roman"/>
                <w:sz w:val="24"/>
                <w:szCs w:val="24"/>
                <w:lang w:val="en-US"/>
              </w:rPr>
              <w:t xml:space="preserve">: </w:t>
            </w:r>
            <w:hyperlink r:id="rId124" w:history="1">
              <w:r w:rsidRPr="00EF146E">
                <w:rPr>
                  <w:rStyle w:val="Hyperlink"/>
                  <w:rFonts w:ascii="Times New Roman" w:hAnsi="Times New Roman" w:cs="Times New Roman"/>
                  <w:sz w:val="24"/>
                  <w:szCs w:val="24"/>
                  <w:lang w:val="en-US"/>
                </w:rPr>
                <w:t>https://images.pexels.com/photos/2047905/pexels-photo-2047905.jpeg?auto=compress&amp;cs=tinysrgb&amp;w=400</w:t>
              </w:r>
            </w:hyperlink>
          </w:p>
          <w:p w14:paraId="7A6AACC7" w14:textId="1370C385" w:rsidR="00443950" w:rsidRPr="00EF146E" w:rsidRDefault="00443950" w:rsidP="00C51B36">
            <w:pPr>
              <w:jc w:val="both"/>
              <w:rPr>
                <w:rFonts w:ascii="Times New Roman" w:hAnsi="Times New Roman" w:cs="Times New Roman"/>
                <w:sz w:val="24"/>
                <w:szCs w:val="24"/>
                <w:lang w:val="en-US"/>
              </w:rPr>
            </w:pPr>
          </w:p>
        </w:tc>
        <w:tc>
          <w:tcPr>
            <w:tcW w:w="1299" w:type="dxa"/>
          </w:tcPr>
          <w:p w14:paraId="69734773" w14:textId="229F09AE" w:rsidR="00C51B36" w:rsidRPr="00EF146E" w:rsidRDefault="00443950"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Post added successfully!</w:t>
            </w:r>
          </w:p>
        </w:tc>
        <w:tc>
          <w:tcPr>
            <w:tcW w:w="1090" w:type="dxa"/>
          </w:tcPr>
          <w:p w14:paraId="0688FC0B" w14:textId="3F06AD20" w:rsidR="00C51B3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039EFBD" w14:textId="7E2C89DA" w:rsidR="00C51B36" w:rsidRPr="00EF146E" w:rsidRDefault="0023583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477305" w:rsidRPr="00EF146E" w14:paraId="126ABF17" w14:textId="77777777" w:rsidTr="00477305">
        <w:tc>
          <w:tcPr>
            <w:tcW w:w="647" w:type="dxa"/>
          </w:tcPr>
          <w:p w14:paraId="483E67E9" w14:textId="7363447E" w:rsidR="00477305" w:rsidRPr="00EF146E" w:rsidRDefault="00477305"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47</w:t>
            </w:r>
          </w:p>
        </w:tc>
        <w:tc>
          <w:tcPr>
            <w:tcW w:w="4822" w:type="dxa"/>
          </w:tcPr>
          <w:p w14:paraId="41A6147F" w14:textId="77777777" w:rsidR="00477305" w:rsidRPr="00EF146E" w:rsidRDefault="0054431E" w:rsidP="00C51B36">
            <w:pPr>
              <w:jc w:val="both"/>
              <w:rPr>
                <w:rFonts w:ascii="Times New Roman" w:hAnsi="Times New Roman" w:cs="Times New Roman"/>
                <w:sz w:val="24"/>
                <w:szCs w:val="24"/>
              </w:rPr>
            </w:pPr>
            <w:r w:rsidRPr="00EF146E">
              <w:rPr>
                <w:rFonts w:ascii="Times New Roman" w:hAnsi="Times New Roman" w:cs="Times New Roman"/>
                <w:sz w:val="24"/>
                <w:szCs w:val="24"/>
              </w:rPr>
              <w:t>Anonymous Messaging</w:t>
            </w:r>
          </w:p>
          <w:p w14:paraId="1D25436B" w14:textId="5D7E568E" w:rsidR="0054431E" w:rsidRPr="00EF146E" w:rsidRDefault="0054431E" w:rsidP="00C51B36">
            <w:pPr>
              <w:jc w:val="both"/>
              <w:rPr>
                <w:rFonts w:ascii="Times New Roman" w:hAnsi="Times New Roman" w:cs="Times New Roman"/>
                <w:sz w:val="24"/>
                <w:szCs w:val="24"/>
                <w:lang w:val="en-US"/>
              </w:rPr>
            </w:pPr>
            <w:r w:rsidRPr="00EF146E">
              <w:rPr>
                <w:rFonts w:ascii="Times New Roman" w:hAnsi="Times New Roman" w:cs="Times New Roman"/>
                <w:sz w:val="24"/>
                <w:szCs w:val="24"/>
              </w:rPr>
              <w:t>Send an anonymous message</w:t>
            </w:r>
          </w:p>
        </w:tc>
        <w:tc>
          <w:tcPr>
            <w:tcW w:w="1299" w:type="dxa"/>
          </w:tcPr>
          <w:p w14:paraId="39981752" w14:textId="00827CCB" w:rsidR="00477305" w:rsidRPr="00EF146E" w:rsidRDefault="0054431E"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rPr>
              <w:t>Message is posted without revealing the identity.</w:t>
            </w:r>
          </w:p>
        </w:tc>
        <w:tc>
          <w:tcPr>
            <w:tcW w:w="1090" w:type="dxa"/>
          </w:tcPr>
          <w:p w14:paraId="1AC36827" w14:textId="6C5B37B1"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557F5EF5" w14:textId="027472E5"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477305" w:rsidRPr="00EF146E" w14:paraId="76F467B7" w14:textId="77777777" w:rsidTr="00477305">
        <w:tc>
          <w:tcPr>
            <w:tcW w:w="647" w:type="dxa"/>
          </w:tcPr>
          <w:p w14:paraId="2DF0F455" w14:textId="2B74C3C3" w:rsidR="00477305" w:rsidRPr="00EF146E" w:rsidRDefault="0054431E"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48</w:t>
            </w:r>
          </w:p>
        </w:tc>
        <w:tc>
          <w:tcPr>
            <w:tcW w:w="4822" w:type="dxa"/>
          </w:tcPr>
          <w:p w14:paraId="3C68A4E2" w14:textId="77777777" w:rsidR="00477305" w:rsidRPr="00EF146E" w:rsidRDefault="00BF152B" w:rsidP="00C51B36">
            <w:pPr>
              <w:jc w:val="both"/>
              <w:rPr>
                <w:rFonts w:ascii="Times New Roman" w:hAnsi="Times New Roman" w:cs="Times New Roman"/>
                <w:sz w:val="24"/>
                <w:szCs w:val="24"/>
              </w:rPr>
            </w:pPr>
            <w:r w:rsidRPr="00EF146E">
              <w:rPr>
                <w:rFonts w:ascii="Times New Roman" w:hAnsi="Times New Roman" w:cs="Times New Roman"/>
                <w:sz w:val="24"/>
                <w:szCs w:val="24"/>
              </w:rPr>
              <w:t>Group Creation</w:t>
            </w:r>
          </w:p>
          <w:p w14:paraId="0FDA22AC" w14:textId="302B5881" w:rsidR="00BF152B" w:rsidRPr="00EF146E" w:rsidRDefault="00BF152B" w:rsidP="00C51B36">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Group Name: </w:t>
            </w:r>
          </w:p>
        </w:tc>
        <w:tc>
          <w:tcPr>
            <w:tcW w:w="1299" w:type="dxa"/>
          </w:tcPr>
          <w:p w14:paraId="3E70D708" w14:textId="2FD01655" w:rsidR="00477305" w:rsidRPr="00EF146E" w:rsidRDefault="0019530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rPr>
              <w:t>Group name is required</w:t>
            </w:r>
          </w:p>
        </w:tc>
        <w:tc>
          <w:tcPr>
            <w:tcW w:w="1090" w:type="dxa"/>
          </w:tcPr>
          <w:p w14:paraId="09F630BE" w14:textId="48687CC1"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44B88C8A" w14:textId="6B86CF7B"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477305" w:rsidRPr="00EF146E" w14:paraId="6A619333" w14:textId="77777777" w:rsidTr="00477305">
        <w:tc>
          <w:tcPr>
            <w:tcW w:w="647" w:type="dxa"/>
          </w:tcPr>
          <w:p w14:paraId="4155A349" w14:textId="092C05B4" w:rsidR="00477305" w:rsidRPr="00EF146E" w:rsidRDefault="0019530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49</w:t>
            </w:r>
          </w:p>
        </w:tc>
        <w:tc>
          <w:tcPr>
            <w:tcW w:w="4822" w:type="dxa"/>
          </w:tcPr>
          <w:p w14:paraId="7FC66E4B" w14:textId="77777777" w:rsidR="00477305" w:rsidRPr="00EF146E" w:rsidRDefault="0019530B" w:rsidP="00C51B36">
            <w:pPr>
              <w:jc w:val="both"/>
              <w:rPr>
                <w:rStyle w:val="Strong"/>
                <w:rFonts w:ascii="Times New Roman" w:hAnsi="Times New Roman" w:cs="Times New Roman"/>
                <w:sz w:val="24"/>
                <w:szCs w:val="24"/>
              </w:rPr>
            </w:pPr>
            <w:r w:rsidRPr="00EF146E">
              <w:rPr>
                <w:rStyle w:val="Strong"/>
                <w:rFonts w:ascii="Times New Roman" w:hAnsi="Times New Roman" w:cs="Times New Roman"/>
                <w:sz w:val="24"/>
                <w:szCs w:val="24"/>
              </w:rPr>
              <w:t>Group Messaging</w:t>
            </w:r>
          </w:p>
          <w:p w14:paraId="0D65FDFD" w14:textId="13E5F564" w:rsidR="0019530B" w:rsidRPr="00EF146E" w:rsidRDefault="0019530B" w:rsidP="00C51B36">
            <w:pPr>
              <w:jc w:val="both"/>
              <w:rPr>
                <w:rFonts w:ascii="Times New Roman" w:hAnsi="Times New Roman" w:cs="Times New Roman"/>
                <w:sz w:val="24"/>
                <w:szCs w:val="24"/>
                <w:lang w:val="en-US"/>
              </w:rPr>
            </w:pPr>
            <w:r w:rsidRPr="00EF146E">
              <w:rPr>
                <w:rFonts w:ascii="Times New Roman" w:hAnsi="Times New Roman" w:cs="Times New Roman"/>
                <w:sz w:val="24"/>
                <w:szCs w:val="24"/>
              </w:rPr>
              <w:t>Send a message to a group</w:t>
            </w:r>
          </w:p>
        </w:tc>
        <w:tc>
          <w:tcPr>
            <w:tcW w:w="1299" w:type="dxa"/>
          </w:tcPr>
          <w:p w14:paraId="1CCD9DEA" w14:textId="15F37C3E" w:rsidR="00477305" w:rsidRPr="00EF146E" w:rsidRDefault="0009194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rPr>
              <w:t>Message is posted in the group and visible to all members.</w:t>
            </w:r>
          </w:p>
        </w:tc>
        <w:tc>
          <w:tcPr>
            <w:tcW w:w="1090" w:type="dxa"/>
          </w:tcPr>
          <w:p w14:paraId="172FED08" w14:textId="2DD28A96"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24A50946" w14:textId="011B5B5C"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477305" w:rsidRPr="00EF146E" w14:paraId="45AB88EF" w14:textId="77777777" w:rsidTr="00477305">
        <w:tc>
          <w:tcPr>
            <w:tcW w:w="647" w:type="dxa"/>
          </w:tcPr>
          <w:p w14:paraId="5D5D884B" w14:textId="7617D1EF" w:rsidR="00477305" w:rsidRPr="00EF146E" w:rsidRDefault="0009194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50</w:t>
            </w:r>
          </w:p>
        </w:tc>
        <w:tc>
          <w:tcPr>
            <w:tcW w:w="4822" w:type="dxa"/>
          </w:tcPr>
          <w:p w14:paraId="4BD6579F" w14:textId="77777777" w:rsidR="00477305" w:rsidRPr="00EF146E" w:rsidRDefault="0009194F" w:rsidP="00C51B36">
            <w:pPr>
              <w:jc w:val="both"/>
              <w:rPr>
                <w:rFonts w:ascii="Times New Roman" w:hAnsi="Times New Roman" w:cs="Times New Roman"/>
                <w:sz w:val="24"/>
                <w:szCs w:val="24"/>
              </w:rPr>
            </w:pPr>
            <w:r w:rsidRPr="00EF146E">
              <w:rPr>
                <w:rFonts w:ascii="Times New Roman" w:hAnsi="Times New Roman" w:cs="Times New Roman"/>
                <w:sz w:val="24"/>
                <w:szCs w:val="24"/>
              </w:rPr>
              <w:t>File Upload</w:t>
            </w:r>
          </w:p>
          <w:p w14:paraId="68428E5E" w14:textId="2396D05E" w:rsidR="0009194F" w:rsidRPr="00EF146E" w:rsidRDefault="0009194F" w:rsidP="00C51B36">
            <w:pPr>
              <w:jc w:val="both"/>
              <w:rPr>
                <w:rFonts w:ascii="Times New Roman" w:hAnsi="Times New Roman" w:cs="Times New Roman"/>
                <w:sz w:val="24"/>
                <w:szCs w:val="24"/>
                <w:lang w:val="en-US"/>
              </w:rPr>
            </w:pPr>
            <w:r w:rsidRPr="00EF146E">
              <w:rPr>
                <w:rFonts w:ascii="Times New Roman" w:hAnsi="Times New Roman" w:cs="Times New Roman"/>
                <w:sz w:val="24"/>
                <w:szCs w:val="24"/>
              </w:rPr>
              <w:t>Upload a file that exceeds the size limit</w:t>
            </w:r>
          </w:p>
        </w:tc>
        <w:tc>
          <w:tcPr>
            <w:tcW w:w="1299" w:type="dxa"/>
          </w:tcPr>
          <w:p w14:paraId="5C5CA648" w14:textId="1B07D2F9" w:rsidR="00477305" w:rsidRPr="00EF146E" w:rsidRDefault="004E5A5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rPr>
              <w:t>File size exceeds the limit</w:t>
            </w:r>
          </w:p>
        </w:tc>
        <w:tc>
          <w:tcPr>
            <w:tcW w:w="1090" w:type="dxa"/>
          </w:tcPr>
          <w:p w14:paraId="6963F4D7" w14:textId="118C9B1C"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3AB4D065" w14:textId="5A274DF9"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477305" w:rsidRPr="00EF146E" w14:paraId="7F36E5AA" w14:textId="77777777" w:rsidTr="00477305">
        <w:tc>
          <w:tcPr>
            <w:tcW w:w="647" w:type="dxa"/>
          </w:tcPr>
          <w:p w14:paraId="2A863A1D" w14:textId="0F5BC8C4" w:rsidR="00477305" w:rsidRPr="00EF146E" w:rsidRDefault="004E5A5B"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51</w:t>
            </w:r>
          </w:p>
        </w:tc>
        <w:tc>
          <w:tcPr>
            <w:tcW w:w="4822" w:type="dxa"/>
          </w:tcPr>
          <w:p w14:paraId="6F1D6C04" w14:textId="77777777" w:rsidR="00477305" w:rsidRPr="00EF146E" w:rsidRDefault="004E5A5B" w:rsidP="00C51B36">
            <w:pPr>
              <w:jc w:val="both"/>
              <w:rPr>
                <w:rFonts w:ascii="Times New Roman" w:hAnsi="Times New Roman" w:cs="Times New Roman"/>
                <w:sz w:val="24"/>
                <w:szCs w:val="24"/>
              </w:rPr>
            </w:pPr>
            <w:r w:rsidRPr="00EF146E">
              <w:rPr>
                <w:rFonts w:ascii="Times New Roman" w:hAnsi="Times New Roman" w:cs="Times New Roman"/>
                <w:sz w:val="24"/>
                <w:szCs w:val="24"/>
              </w:rPr>
              <w:t>Chatbot Interaction</w:t>
            </w:r>
          </w:p>
          <w:p w14:paraId="7A704040" w14:textId="37E9BB55" w:rsidR="004E5A5B" w:rsidRPr="00EF146E" w:rsidRDefault="009B7C20" w:rsidP="00C51B36">
            <w:pPr>
              <w:jc w:val="both"/>
              <w:rPr>
                <w:rFonts w:ascii="Times New Roman" w:hAnsi="Times New Roman" w:cs="Times New Roman"/>
                <w:sz w:val="24"/>
                <w:szCs w:val="24"/>
                <w:lang w:val="en-US"/>
              </w:rPr>
            </w:pPr>
            <w:r w:rsidRPr="00EF146E">
              <w:rPr>
                <w:rFonts w:ascii="Times New Roman" w:hAnsi="Times New Roman" w:cs="Times New Roman"/>
                <w:sz w:val="24"/>
                <w:szCs w:val="24"/>
              </w:rPr>
              <w:t>Ask the chatbot an invalid query</w:t>
            </w:r>
          </w:p>
        </w:tc>
        <w:tc>
          <w:tcPr>
            <w:tcW w:w="1299" w:type="dxa"/>
          </w:tcPr>
          <w:p w14:paraId="3F5DCFA9" w14:textId="0BB70C11" w:rsidR="00477305" w:rsidRPr="00EF146E" w:rsidRDefault="009B7C20"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rPr>
              <w:t>I'm sorry, I don't understand</w:t>
            </w:r>
          </w:p>
        </w:tc>
        <w:tc>
          <w:tcPr>
            <w:tcW w:w="1090" w:type="dxa"/>
          </w:tcPr>
          <w:p w14:paraId="0CF45C57" w14:textId="30E735C4"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15873632" w14:textId="31067C5E" w:rsidR="00477305"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9B7C20" w:rsidRPr="00EF146E" w14:paraId="24A8D929" w14:textId="77777777" w:rsidTr="00477305">
        <w:tc>
          <w:tcPr>
            <w:tcW w:w="647" w:type="dxa"/>
          </w:tcPr>
          <w:p w14:paraId="12539166" w14:textId="7D256CC5" w:rsidR="009B7C20" w:rsidRPr="00EF146E" w:rsidRDefault="009B7C20"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52</w:t>
            </w:r>
          </w:p>
        </w:tc>
        <w:tc>
          <w:tcPr>
            <w:tcW w:w="4822" w:type="dxa"/>
          </w:tcPr>
          <w:p w14:paraId="4B0C2459" w14:textId="14FA7913" w:rsidR="009B7C20" w:rsidRPr="00EF146E" w:rsidRDefault="009B7C20" w:rsidP="00C51B36">
            <w:pPr>
              <w:jc w:val="both"/>
              <w:rPr>
                <w:rFonts w:ascii="Times New Roman" w:hAnsi="Times New Roman" w:cs="Times New Roman"/>
                <w:sz w:val="24"/>
                <w:szCs w:val="24"/>
              </w:rPr>
            </w:pPr>
            <w:r w:rsidRPr="00EF146E">
              <w:rPr>
                <w:rFonts w:ascii="Times New Roman" w:hAnsi="Times New Roman" w:cs="Times New Roman"/>
                <w:sz w:val="24"/>
                <w:szCs w:val="24"/>
              </w:rPr>
              <w:t>Register</w:t>
            </w:r>
          </w:p>
          <w:p w14:paraId="1F60A7A2" w14:textId="35C7681C" w:rsidR="009B7C20" w:rsidRPr="00EF146E" w:rsidRDefault="009B7C20" w:rsidP="00C51B36">
            <w:pPr>
              <w:jc w:val="both"/>
              <w:rPr>
                <w:rFonts w:ascii="Times New Roman" w:hAnsi="Times New Roman" w:cs="Times New Roman"/>
                <w:sz w:val="24"/>
                <w:szCs w:val="24"/>
              </w:rPr>
            </w:pPr>
            <w:r w:rsidRPr="00EF146E">
              <w:rPr>
                <w:rFonts w:ascii="Times New Roman" w:hAnsi="Times New Roman" w:cs="Times New Roman"/>
                <w:sz w:val="24"/>
                <w:szCs w:val="24"/>
              </w:rPr>
              <w:t xml:space="preserve">Email: </w:t>
            </w:r>
            <w:hyperlink r:id="rId125" w:history="1">
              <w:r w:rsidR="006638F0" w:rsidRPr="00EF146E">
                <w:rPr>
                  <w:rStyle w:val="Hyperlink"/>
                  <w:rFonts w:ascii="Times New Roman" w:hAnsi="Times New Roman" w:cs="Times New Roman"/>
                  <w:sz w:val="24"/>
                  <w:szCs w:val="24"/>
                </w:rPr>
                <w:t>college.nitinsingh@gmail.com</w:t>
              </w:r>
            </w:hyperlink>
          </w:p>
          <w:p w14:paraId="2AFDB871" w14:textId="59788735" w:rsidR="006638F0" w:rsidRPr="00EF146E" w:rsidRDefault="006638F0" w:rsidP="00C51B36">
            <w:pPr>
              <w:jc w:val="both"/>
              <w:rPr>
                <w:rFonts w:ascii="Times New Roman" w:hAnsi="Times New Roman" w:cs="Times New Roman"/>
                <w:sz w:val="24"/>
                <w:szCs w:val="24"/>
              </w:rPr>
            </w:pPr>
            <w:r w:rsidRPr="00EF146E">
              <w:rPr>
                <w:rFonts w:ascii="Times New Roman" w:hAnsi="Times New Roman" w:cs="Times New Roman"/>
                <w:sz w:val="24"/>
                <w:szCs w:val="24"/>
              </w:rPr>
              <w:t>Register with an email that’s already in the system.</w:t>
            </w:r>
          </w:p>
        </w:tc>
        <w:tc>
          <w:tcPr>
            <w:tcW w:w="1299" w:type="dxa"/>
          </w:tcPr>
          <w:p w14:paraId="62999E57" w14:textId="54F29E15" w:rsidR="009B7C20" w:rsidRPr="00EF146E" w:rsidRDefault="008720B3" w:rsidP="00325772">
            <w:pPr>
              <w:jc w:val="both"/>
              <w:rPr>
                <w:rFonts w:ascii="Times New Roman" w:hAnsi="Times New Roman" w:cs="Times New Roman"/>
                <w:sz w:val="24"/>
                <w:szCs w:val="24"/>
              </w:rPr>
            </w:pPr>
            <w:r w:rsidRPr="00EF146E">
              <w:rPr>
                <w:rFonts w:ascii="Times New Roman" w:hAnsi="Times New Roman" w:cs="Times New Roman"/>
                <w:sz w:val="24"/>
                <w:szCs w:val="24"/>
              </w:rPr>
              <w:t>Email already registered, please login.</w:t>
            </w:r>
          </w:p>
        </w:tc>
        <w:tc>
          <w:tcPr>
            <w:tcW w:w="1090" w:type="dxa"/>
          </w:tcPr>
          <w:p w14:paraId="3A5C60E6" w14:textId="60DDE5A8" w:rsidR="009B7C20"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04FE239C" w14:textId="3BC0511F" w:rsidR="009B7C20"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9B7C20" w:rsidRPr="00EF146E" w14:paraId="5D167BD3" w14:textId="77777777" w:rsidTr="00477305">
        <w:tc>
          <w:tcPr>
            <w:tcW w:w="647" w:type="dxa"/>
          </w:tcPr>
          <w:p w14:paraId="20441BD8" w14:textId="1DC2FDA1" w:rsidR="009B7C20" w:rsidRPr="00EF146E" w:rsidRDefault="008720B3"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53</w:t>
            </w:r>
          </w:p>
        </w:tc>
        <w:tc>
          <w:tcPr>
            <w:tcW w:w="4822" w:type="dxa"/>
          </w:tcPr>
          <w:p w14:paraId="51FD7BF1" w14:textId="77777777" w:rsidR="009B7C20" w:rsidRPr="00EF146E" w:rsidRDefault="008720B3" w:rsidP="00C51B36">
            <w:pPr>
              <w:jc w:val="both"/>
              <w:rPr>
                <w:rFonts w:ascii="Times New Roman" w:hAnsi="Times New Roman" w:cs="Times New Roman"/>
                <w:sz w:val="24"/>
                <w:szCs w:val="24"/>
              </w:rPr>
            </w:pPr>
            <w:r w:rsidRPr="00EF146E">
              <w:rPr>
                <w:rFonts w:ascii="Times New Roman" w:hAnsi="Times New Roman" w:cs="Times New Roman"/>
                <w:sz w:val="24"/>
                <w:szCs w:val="24"/>
              </w:rPr>
              <w:t>Register</w:t>
            </w:r>
          </w:p>
          <w:p w14:paraId="6FECE224" w14:textId="42657BF1" w:rsidR="008720B3" w:rsidRPr="00EF146E" w:rsidRDefault="00CA07F7" w:rsidP="00C51B36">
            <w:pPr>
              <w:jc w:val="both"/>
              <w:rPr>
                <w:rFonts w:ascii="Times New Roman" w:hAnsi="Times New Roman" w:cs="Times New Roman"/>
                <w:sz w:val="24"/>
                <w:szCs w:val="24"/>
              </w:rPr>
            </w:pPr>
            <w:r w:rsidRPr="00EF146E">
              <w:rPr>
                <w:rFonts w:ascii="Times New Roman" w:hAnsi="Times New Roman" w:cs="Times New Roman"/>
                <w:sz w:val="24"/>
                <w:szCs w:val="24"/>
              </w:rPr>
              <w:t>Registration form without filling</w:t>
            </w:r>
            <w:r w:rsidR="005E2C82" w:rsidRPr="00EF146E">
              <w:rPr>
                <w:rFonts w:ascii="Times New Roman" w:hAnsi="Times New Roman" w:cs="Times New Roman"/>
                <w:sz w:val="24"/>
                <w:szCs w:val="24"/>
              </w:rPr>
              <w:t xml:space="preserve"> out</w:t>
            </w:r>
            <w:r w:rsidRPr="00EF146E">
              <w:rPr>
                <w:rFonts w:ascii="Times New Roman" w:hAnsi="Times New Roman" w:cs="Times New Roman"/>
                <w:sz w:val="24"/>
                <w:szCs w:val="24"/>
              </w:rPr>
              <w:t xml:space="preserve"> any </w:t>
            </w:r>
            <w:proofErr w:type="spellStart"/>
            <w:r w:rsidRPr="00EF146E">
              <w:rPr>
                <w:rFonts w:ascii="Times New Roman" w:hAnsi="Times New Roman" w:cs="Times New Roman"/>
                <w:sz w:val="24"/>
                <w:szCs w:val="24"/>
              </w:rPr>
              <w:t>filed</w:t>
            </w:r>
            <w:r w:rsidR="005E2C82" w:rsidRPr="00EF146E">
              <w:rPr>
                <w:rFonts w:ascii="Times New Roman" w:hAnsi="Times New Roman" w:cs="Times New Roman"/>
                <w:sz w:val="24"/>
                <w:szCs w:val="24"/>
              </w:rPr>
              <w:t>s</w:t>
            </w:r>
            <w:proofErr w:type="spellEnd"/>
            <w:r w:rsidR="005E2C82" w:rsidRPr="00EF146E">
              <w:rPr>
                <w:rFonts w:ascii="Times New Roman" w:hAnsi="Times New Roman" w:cs="Times New Roman"/>
                <w:sz w:val="24"/>
                <w:szCs w:val="24"/>
              </w:rPr>
              <w:t>.</w:t>
            </w:r>
            <w:r w:rsidRPr="00EF146E">
              <w:rPr>
                <w:rFonts w:ascii="Times New Roman" w:hAnsi="Times New Roman" w:cs="Times New Roman"/>
                <w:sz w:val="24"/>
                <w:szCs w:val="24"/>
              </w:rPr>
              <w:t xml:space="preserve"> </w:t>
            </w:r>
          </w:p>
        </w:tc>
        <w:tc>
          <w:tcPr>
            <w:tcW w:w="1299" w:type="dxa"/>
          </w:tcPr>
          <w:p w14:paraId="6DAC7384" w14:textId="0C0A642E" w:rsidR="009B7C20" w:rsidRPr="00EF146E" w:rsidRDefault="005E2C82" w:rsidP="00325772">
            <w:pPr>
              <w:jc w:val="both"/>
              <w:rPr>
                <w:rFonts w:ascii="Times New Roman" w:hAnsi="Times New Roman" w:cs="Times New Roman"/>
                <w:sz w:val="24"/>
                <w:szCs w:val="24"/>
              </w:rPr>
            </w:pPr>
            <w:r w:rsidRPr="00EF146E">
              <w:rPr>
                <w:rFonts w:ascii="Times New Roman" w:hAnsi="Times New Roman" w:cs="Times New Roman"/>
                <w:sz w:val="24"/>
                <w:szCs w:val="24"/>
              </w:rPr>
              <w:t>All fields are required.</w:t>
            </w:r>
          </w:p>
        </w:tc>
        <w:tc>
          <w:tcPr>
            <w:tcW w:w="1090" w:type="dxa"/>
          </w:tcPr>
          <w:p w14:paraId="0BD87349" w14:textId="04D71F4B" w:rsidR="009B7C20"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09CB7364" w14:textId="4BD8281C" w:rsidR="009B7C20"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9B7C20" w:rsidRPr="00EF146E" w14:paraId="6B06FE1F" w14:textId="77777777" w:rsidTr="00477305">
        <w:tc>
          <w:tcPr>
            <w:tcW w:w="647" w:type="dxa"/>
          </w:tcPr>
          <w:p w14:paraId="1B004CCA" w14:textId="4FD754DF" w:rsidR="009B7C20" w:rsidRPr="00EF146E" w:rsidRDefault="00B822B9"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54</w:t>
            </w:r>
          </w:p>
        </w:tc>
        <w:tc>
          <w:tcPr>
            <w:tcW w:w="4822" w:type="dxa"/>
          </w:tcPr>
          <w:p w14:paraId="482E37DD" w14:textId="77777777" w:rsidR="009B7C20" w:rsidRPr="00EF146E" w:rsidRDefault="00B822B9" w:rsidP="00B822B9">
            <w:pPr>
              <w:tabs>
                <w:tab w:val="left" w:pos="1524"/>
              </w:tabs>
              <w:jc w:val="both"/>
              <w:rPr>
                <w:rFonts w:ascii="Times New Roman" w:hAnsi="Times New Roman" w:cs="Times New Roman"/>
                <w:sz w:val="24"/>
                <w:szCs w:val="24"/>
              </w:rPr>
            </w:pPr>
            <w:r w:rsidRPr="00EF146E">
              <w:rPr>
                <w:rFonts w:ascii="Times New Roman" w:hAnsi="Times New Roman" w:cs="Times New Roman"/>
                <w:sz w:val="24"/>
                <w:szCs w:val="24"/>
              </w:rPr>
              <w:t>Resend OTP</w:t>
            </w:r>
            <w:r w:rsidRPr="00EF146E">
              <w:rPr>
                <w:rFonts w:ascii="Times New Roman" w:hAnsi="Times New Roman" w:cs="Times New Roman"/>
                <w:sz w:val="24"/>
                <w:szCs w:val="24"/>
              </w:rPr>
              <w:tab/>
            </w:r>
          </w:p>
          <w:p w14:paraId="758EA005" w14:textId="2BEAF276" w:rsidR="00B822B9" w:rsidRPr="00EF146E" w:rsidRDefault="00B822B9" w:rsidP="00B822B9">
            <w:pPr>
              <w:tabs>
                <w:tab w:val="left" w:pos="1524"/>
              </w:tabs>
              <w:jc w:val="both"/>
              <w:rPr>
                <w:rFonts w:ascii="Times New Roman" w:hAnsi="Times New Roman" w:cs="Times New Roman"/>
                <w:sz w:val="24"/>
                <w:szCs w:val="24"/>
              </w:rPr>
            </w:pPr>
            <w:r w:rsidRPr="00EF146E">
              <w:rPr>
                <w:rFonts w:ascii="Times New Roman" w:hAnsi="Times New Roman" w:cs="Times New Roman"/>
                <w:sz w:val="24"/>
                <w:szCs w:val="24"/>
              </w:rPr>
              <w:t>User requests to resend OTP for password recovery</w:t>
            </w:r>
          </w:p>
        </w:tc>
        <w:tc>
          <w:tcPr>
            <w:tcW w:w="1299" w:type="dxa"/>
          </w:tcPr>
          <w:p w14:paraId="7B9DDA52" w14:textId="3DBAE45E" w:rsidR="009B7C20" w:rsidRPr="00EF146E" w:rsidRDefault="003D296F" w:rsidP="00325772">
            <w:pPr>
              <w:jc w:val="both"/>
              <w:rPr>
                <w:rFonts w:ascii="Times New Roman" w:hAnsi="Times New Roman" w:cs="Times New Roman"/>
                <w:sz w:val="24"/>
                <w:szCs w:val="24"/>
              </w:rPr>
            </w:pPr>
            <w:r w:rsidRPr="00EF146E">
              <w:rPr>
                <w:rFonts w:ascii="Times New Roman" w:hAnsi="Times New Roman" w:cs="Times New Roman"/>
                <w:sz w:val="24"/>
                <w:szCs w:val="24"/>
              </w:rPr>
              <w:t>OTP has been resent to your email.</w:t>
            </w:r>
          </w:p>
        </w:tc>
        <w:tc>
          <w:tcPr>
            <w:tcW w:w="1090" w:type="dxa"/>
          </w:tcPr>
          <w:p w14:paraId="71CD7B64" w14:textId="6C99C630" w:rsidR="009B7C20"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7303920D" w14:textId="6255185F" w:rsidR="009B7C20"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9B7C20" w:rsidRPr="00EF146E" w14:paraId="70266329" w14:textId="77777777" w:rsidTr="00477305">
        <w:tc>
          <w:tcPr>
            <w:tcW w:w="647" w:type="dxa"/>
          </w:tcPr>
          <w:p w14:paraId="10766824" w14:textId="19E34C8D" w:rsidR="009B7C20" w:rsidRPr="00EF146E" w:rsidRDefault="003D296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55</w:t>
            </w:r>
          </w:p>
        </w:tc>
        <w:tc>
          <w:tcPr>
            <w:tcW w:w="4822" w:type="dxa"/>
          </w:tcPr>
          <w:p w14:paraId="79786C48" w14:textId="77777777" w:rsidR="009B7C20" w:rsidRPr="00EF146E" w:rsidRDefault="003D296F" w:rsidP="00C51B36">
            <w:pPr>
              <w:jc w:val="both"/>
              <w:rPr>
                <w:rFonts w:ascii="Times New Roman" w:hAnsi="Times New Roman" w:cs="Times New Roman"/>
                <w:sz w:val="24"/>
                <w:szCs w:val="24"/>
              </w:rPr>
            </w:pPr>
            <w:r w:rsidRPr="00EF146E">
              <w:rPr>
                <w:rFonts w:ascii="Times New Roman" w:hAnsi="Times New Roman" w:cs="Times New Roman"/>
                <w:sz w:val="24"/>
                <w:szCs w:val="24"/>
              </w:rPr>
              <w:t>Image Upload</w:t>
            </w:r>
          </w:p>
          <w:p w14:paraId="2985E1AE" w14:textId="3EE314C5" w:rsidR="003D296F" w:rsidRPr="00EF146E" w:rsidRDefault="00E61E18" w:rsidP="00C51B36">
            <w:pPr>
              <w:jc w:val="both"/>
              <w:rPr>
                <w:rFonts w:ascii="Times New Roman" w:hAnsi="Times New Roman" w:cs="Times New Roman"/>
                <w:sz w:val="24"/>
                <w:szCs w:val="24"/>
              </w:rPr>
            </w:pPr>
            <w:r w:rsidRPr="00EF146E">
              <w:rPr>
                <w:rFonts w:ascii="Times New Roman" w:hAnsi="Times New Roman" w:cs="Times New Roman"/>
                <w:sz w:val="24"/>
                <w:szCs w:val="24"/>
              </w:rPr>
              <w:t>Upload an invalid file format (e.g., .exe) as a profile picture.</w:t>
            </w:r>
          </w:p>
        </w:tc>
        <w:tc>
          <w:tcPr>
            <w:tcW w:w="1299" w:type="dxa"/>
          </w:tcPr>
          <w:p w14:paraId="102F9752" w14:textId="1C321527" w:rsidR="009B7C20" w:rsidRPr="00EF146E" w:rsidRDefault="00E61E18" w:rsidP="00325772">
            <w:pPr>
              <w:jc w:val="both"/>
              <w:rPr>
                <w:rFonts w:ascii="Times New Roman" w:hAnsi="Times New Roman" w:cs="Times New Roman"/>
                <w:sz w:val="24"/>
                <w:szCs w:val="24"/>
              </w:rPr>
            </w:pPr>
            <w:r w:rsidRPr="00EF146E">
              <w:rPr>
                <w:rFonts w:ascii="Times New Roman" w:hAnsi="Times New Roman" w:cs="Times New Roman"/>
                <w:sz w:val="24"/>
                <w:szCs w:val="24"/>
              </w:rPr>
              <w:t>Invalid file format. Please upload an image.</w:t>
            </w:r>
          </w:p>
        </w:tc>
        <w:tc>
          <w:tcPr>
            <w:tcW w:w="1090" w:type="dxa"/>
          </w:tcPr>
          <w:p w14:paraId="0CCCE6BB" w14:textId="63D6D012" w:rsidR="009B7C20"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2BBC416B" w14:textId="42F92F56" w:rsidR="009B7C20"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49936B8B" w14:textId="77777777" w:rsidTr="00477305">
        <w:tc>
          <w:tcPr>
            <w:tcW w:w="647" w:type="dxa"/>
          </w:tcPr>
          <w:p w14:paraId="68A25694" w14:textId="5648C9D6" w:rsidR="00E61E18" w:rsidRPr="00EF146E" w:rsidRDefault="0014299D"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56</w:t>
            </w:r>
          </w:p>
        </w:tc>
        <w:tc>
          <w:tcPr>
            <w:tcW w:w="4822" w:type="dxa"/>
          </w:tcPr>
          <w:p w14:paraId="55BD6081" w14:textId="77777777" w:rsidR="00E61E18" w:rsidRPr="00EF146E" w:rsidRDefault="0014299D" w:rsidP="00C51B36">
            <w:pPr>
              <w:jc w:val="both"/>
              <w:rPr>
                <w:rFonts w:ascii="Times New Roman" w:hAnsi="Times New Roman" w:cs="Times New Roman"/>
                <w:sz w:val="24"/>
                <w:szCs w:val="24"/>
              </w:rPr>
            </w:pPr>
            <w:r w:rsidRPr="00EF146E">
              <w:rPr>
                <w:rFonts w:ascii="Times New Roman" w:hAnsi="Times New Roman" w:cs="Times New Roman"/>
                <w:sz w:val="24"/>
                <w:szCs w:val="24"/>
              </w:rPr>
              <w:t>Edit Blog</w:t>
            </w:r>
          </w:p>
          <w:p w14:paraId="36E05172" w14:textId="5C8EAADF" w:rsidR="0014299D" w:rsidRPr="00EF146E" w:rsidRDefault="0014299D" w:rsidP="00C51B36">
            <w:pPr>
              <w:jc w:val="both"/>
              <w:rPr>
                <w:rFonts w:ascii="Times New Roman" w:hAnsi="Times New Roman" w:cs="Times New Roman"/>
                <w:sz w:val="24"/>
                <w:szCs w:val="24"/>
              </w:rPr>
            </w:pPr>
            <w:r w:rsidRPr="00EF146E">
              <w:rPr>
                <w:rFonts w:ascii="Times New Roman" w:hAnsi="Times New Roman" w:cs="Times New Roman"/>
                <w:sz w:val="24"/>
                <w:szCs w:val="24"/>
              </w:rPr>
              <w:t>Try to update a blog post with invalid content (e.g., HTML tags).</w:t>
            </w:r>
          </w:p>
        </w:tc>
        <w:tc>
          <w:tcPr>
            <w:tcW w:w="1299" w:type="dxa"/>
          </w:tcPr>
          <w:p w14:paraId="56A1488C" w14:textId="59C12DC4" w:rsidR="00E61E18" w:rsidRPr="00EF146E" w:rsidRDefault="0014299D" w:rsidP="00325772">
            <w:pPr>
              <w:jc w:val="both"/>
              <w:rPr>
                <w:rFonts w:ascii="Times New Roman" w:hAnsi="Times New Roman" w:cs="Times New Roman"/>
                <w:sz w:val="24"/>
                <w:szCs w:val="24"/>
              </w:rPr>
            </w:pPr>
            <w:r w:rsidRPr="00EF146E">
              <w:rPr>
                <w:rFonts w:ascii="Times New Roman" w:hAnsi="Times New Roman" w:cs="Times New Roman"/>
                <w:sz w:val="24"/>
                <w:szCs w:val="24"/>
              </w:rPr>
              <w:t>Invalid content format</w:t>
            </w:r>
          </w:p>
        </w:tc>
        <w:tc>
          <w:tcPr>
            <w:tcW w:w="1090" w:type="dxa"/>
          </w:tcPr>
          <w:p w14:paraId="0468FD4D" w14:textId="44C14F12"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4ACA2FAA" w14:textId="47034765"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201EC0C6" w14:textId="77777777" w:rsidTr="00477305">
        <w:tc>
          <w:tcPr>
            <w:tcW w:w="647" w:type="dxa"/>
          </w:tcPr>
          <w:p w14:paraId="136AE762" w14:textId="2A57C4A1" w:rsidR="00E61E18" w:rsidRPr="00EF146E" w:rsidRDefault="0014299D"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57</w:t>
            </w:r>
          </w:p>
        </w:tc>
        <w:tc>
          <w:tcPr>
            <w:tcW w:w="4822" w:type="dxa"/>
          </w:tcPr>
          <w:p w14:paraId="190C504D" w14:textId="77777777" w:rsidR="00E61E18" w:rsidRPr="00EF146E" w:rsidRDefault="00E829F1" w:rsidP="00C51B36">
            <w:pPr>
              <w:jc w:val="both"/>
              <w:rPr>
                <w:rFonts w:ascii="Times New Roman" w:hAnsi="Times New Roman" w:cs="Times New Roman"/>
                <w:sz w:val="24"/>
                <w:szCs w:val="24"/>
              </w:rPr>
            </w:pPr>
            <w:r w:rsidRPr="00EF146E">
              <w:rPr>
                <w:rFonts w:ascii="Times New Roman" w:hAnsi="Times New Roman" w:cs="Times New Roman"/>
                <w:sz w:val="24"/>
                <w:szCs w:val="24"/>
              </w:rPr>
              <w:t>Add Post</w:t>
            </w:r>
          </w:p>
          <w:p w14:paraId="073B63F6" w14:textId="3BC4DF32" w:rsidR="00E829F1" w:rsidRPr="00EF146E" w:rsidRDefault="00E829F1" w:rsidP="00C51B36">
            <w:pPr>
              <w:jc w:val="both"/>
              <w:rPr>
                <w:rFonts w:ascii="Times New Roman" w:hAnsi="Times New Roman" w:cs="Times New Roman"/>
                <w:sz w:val="24"/>
                <w:szCs w:val="24"/>
              </w:rPr>
            </w:pPr>
            <w:r w:rsidRPr="00EF146E">
              <w:rPr>
                <w:rFonts w:ascii="Times New Roman" w:hAnsi="Times New Roman" w:cs="Times New Roman"/>
                <w:sz w:val="24"/>
                <w:szCs w:val="24"/>
              </w:rPr>
              <w:t>Try to post a large number of blogs consecutively in a short period</w:t>
            </w:r>
            <w:r w:rsidR="00EF146E">
              <w:rPr>
                <w:rFonts w:ascii="Times New Roman" w:hAnsi="Times New Roman" w:cs="Times New Roman"/>
                <w:sz w:val="24"/>
                <w:szCs w:val="24"/>
              </w:rPr>
              <w:t xml:space="preserve"> </w:t>
            </w:r>
            <w:r w:rsidRPr="00EF146E">
              <w:rPr>
                <w:rFonts w:ascii="Times New Roman" w:hAnsi="Times New Roman" w:cs="Times New Roman"/>
                <w:sz w:val="24"/>
                <w:szCs w:val="24"/>
              </w:rPr>
              <w:t>(limit for a day is 5)</w:t>
            </w:r>
          </w:p>
        </w:tc>
        <w:tc>
          <w:tcPr>
            <w:tcW w:w="1299" w:type="dxa"/>
          </w:tcPr>
          <w:p w14:paraId="0C76812E" w14:textId="0204C68E" w:rsidR="00E61E18" w:rsidRPr="00EF146E" w:rsidRDefault="004B35C5" w:rsidP="00325772">
            <w:pPr>
              <w:jc w:val="both"/>
              <w:rPr>
                <w:rFonts w:ascii="Times New Roman" w:hAnsi="Times New Roman" w:cs="Times New Roman"/>
                <w:sz w:val="24"/>
                <w:szCs w:val="24"/>
              </w:rPr>
            </w:pPr>
            <w:r w:rsidRPr="00EF146E">
              <w:rPr>
                <w:rFonts w:ascii="Times New Roman" w:hAnsi="Times New Roman" w:cs="Times New Roman"/>
                <w:sz w:val="24"/>
                <w:szCs w:val="24"/>
              </w:rPr>
              <w:t xml:space="preserve">Post limit exceeded. Try again </w:t>
            </w:r>
            <w:r w:rsidRPr="00EF146E">
              <w:rPr>
                <w:rFonts w:ascii="Times New Roman" w:hAnsi="Times New Roman" w:cs="Times New Roman"/>
                <w:sz w:val="24"/>
                <w:szCs w:val="24"/>
              </w:rPr>
              <w:t>tom</w:t>
            </w:r>
            <w:r w:rsidR="007D36DA">
              <w:rPr>
                <w:rFonts w:ascii="Times New Roman" w:hAnsi="Times New Roman" w:cs="Times New Roman"/>
                <w:sz w:val="24"/>
                <w:szCs w:val="24"/>
              </w:rPr>
              <w:t>o</w:t>
            </w:r>
            <w:r w:rsidR="00CF4970">
              <w:rPr>
                <w:rFonts w:ascii="Times New Roman" w:hAnsi="Times New Roman" w:cs="Times New Roman"/>
                <w:sz w:val="24"/>
                <w:szCs w:val="24"/>
              </w:rPr>
              <w:t>r</w:t>
            </w:r>
            <w:r w:rsidRPr="00EF146E">
              <w:rPr>
                <w:rFonts w:ascii="Times New Roman" w:hAnsi="Times New Roman" w:cs="Times New Roman"/>
                <w:sz w:val="24"/>
                <w:szCs w:val="24"/>
              </w:rPr>
              <w:t>row</w:t>
            </w:r>
            <w:r w:rsidRPr="00EF146E">
              <w:rPr>
                <w:rFonts w:ascii="Times New Roman" w:hAnsi="Times New Roman" w:cs="Times New Roman"/>
                <w:sz w:val="24"/>
                <w:szCs w:val="24"/>
              </w:rPr>
              <w:t>.</w:t>
            </w:r>
          </w:p>
        </w:tc>
        <w:tc>
          <w:tcPr>
            <w:tcW w:w="1090" w:type="dxa"/>
          </w:tcPr>
          <w:p w14:paraId="394666A7" w14:textId="7790C6C5"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5CDCDD32" w14:textId="08266A1B"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15BF13C8" w14:textId="77777777" w:rsidTr="00477305">
        <w:tc>
          <w:tcPr>
            <w:tcW w:w="647" w:type="dxa"/>
          </w:tcPr>
          <w:p w14:paraId="7D84D2D4" w14:textId="37250D98" w:rsidR="00E61E18" w:rsidRPr="00EF146E" w:rsidRDefault="00AE5DAC"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58</w:t>
            </w:r>
          </w:p>
        </w:tc>
        <w:tc>
          <w:tcPr>
            <w:tcW w:w="4822" w:type="dxa"/>
          </w:tcPr>
          <w:p w14:paraId="70B7A051" w14:textId="77777777" w:rsidR="00E61E18" w:rsidRPr="00EF146E" w:rsidRDefault="00AE5DAC" w:rsidP="00C51B36">
            <w:pPr>
              <w:jc w:val="both"/>
              <w:rPr>
                <w:rFonts w:ascii="Times New Roman" w:hAnsi="Times New Roman" w:cs="Times New Roman"/>
                <w:sz w:val="24"/>
                <w:szCs w:val="24"/>
              </w:rPr>
            </w:pPr>
            <w:r w:rsidRPr="00EF146E">
              <w:rPr>
                <w:rFonts w:ascii="Times New Roman" w:hAnsi="Times New Roman" w:cs="Times New Roman"/>
                <w:sz w:val="24"/>
                <w:szCs w:val="24"/>
              </w:rPr>
              <w:t>Delete Post</w:t>
            </w:r>
          </w:p>
          <w:p w14:paraId="6B9918E2" w14:textId="6F0FD3F1" w:rsidR="00AE5DAC" w:rsidRPr="00EF146E" w:rsidRDefault="00AE5DAC" w:rsidP="00C51B36">
            <w:pPr>
              <w:jc w:val="both"/>
              <w:rPr>
                <w:rFonts w:ascii="Times New Roman" w:hAnsi="Times New Roman" w:cs="Times New Roman"/>
                <w:sz w:val="24"/>
                <w:szCs w:val="24"/>
              </w:rPr>
            </w:pPr>
            <w:r w:rsidRPr="00EF146E">
              <w:rPr>
                <w:rFonts w:ascii="Times New Roman" w:hAnsi="Times New Roman" w:cs="Times New Roman"/>
                <w:sz w:val="24"/>
                <w:szCs w:val="24"/>
              </w:rPr>
              <w:t>Delete a blog post that has user comments.</w:t>
            </w:r>
          </w:p>
        </w:tc>
        <w:tc>
          <w:tcPr>
            <w:tcW w:w="1299" w:type="dxa"/>
          </w:tcPr>
          <w:p w14:paraId="6B5C7855" w14:textId="0125CC67" w:rsidR="00E61E18" w:rsidRPr="00EF146E" w:rsidRDefault="00041D6F" w:rsidP="00325772">
            <w:pPr>
              <w:jc w:val="both"/>
              <w:rPr>
                <w:rFonts w:ascii="Times New Roman" w:hAnsi="Times New Roman" w:cs="Times New Roman"/>
                <w:sz w:val="24"/>
                <w:szCs w:val="24"/>
              </w:rPr>
            </w:pPr>
            <w:r w:rsidRPr="00EF146E">
              <w:rPr>
                <w:rFonts w:ascii="Times New Roman" w:hAnsi="Times New Roman" w:cs="Times New Roman"/>
                <w:sz w:val="24"/>
                <w:szCs w:val="24"/>
              </w:rPr>
              <w:t>Post and all associated comments are deleted</w:t>
            </w:r>
          </w:p>
        </w:tc>
        <w:tc>
          <w:tcPr>
            <w:tcW w:w="1090" w:type="dxa"/>
          </w:tcPr>
          <w:p w14:paraId="558133D0" w14:textId="6994410F"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58AD91CC" w14:textId="79A5D2C8"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07EE6CDD" w14:textId="77777777" w:rsidTr="00477305">
        <w:tc>
          <w:tcPr>
            <w:tcW w:w="647" w:type="dxa"/>
          </w:tcPr>
          <w:p w14:paraId="7D691D51" w14:textId="3E2A1A1E" w:rsidR="00E61E18" w:rsidRPr="00EF146E" w:rsidRDefault="00041D6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59</w:t>
            </w:r>
          </w:p>
        </w:tc>
        <w:tc>
          <w:tcPr>
            <w:tcW w:w="4822" w:type="dxa"/>
          </w:tcPr>
          <w:p w14:paraId="7C3A6999" w14:textId="77777777" w:rsidR="00E61E18" w:rsidRPr="00EF146E" w:rsidRDefault="00041D6F" w:rsidP="00C51B36">
            <w:pPr>
              <w:jc w:val="both"/>
              <w:rPr>
                <w:rFonts w:ascii="Times New Roman" w:hAnsi="Times New Roman" w:cs="Times New Roman"/>
                <w:sz w:val="24"/>
                <w:szCs w:val="24"/>
              </w:rPr>
            </w:pPr>
            <w:r w:rsidRPr="00EF146E">
              <w:rPr>
                <w:rFonts w:ascii="Times New Roman" w:hAnsi="Times New Roman" w:cs="Times New Roman"/>
                <w:sz w:val="24"/>
                <w:szCs w:val="24"/>
              </w:rPr>
              <w:t>Messaging</w:t>
            </w:r>
          </w:p>
          <w:p w14:paraId="44969AA5" w14:textId="4B274801" w:rsidR="00041D6F" w:rsidRPr="00EF146E" w:rsidRDefault="00041D6F" w:rsidP="00C51B36">
            <w:pPr>
              <w:jc w:val="both"/>
              <w:rPr>
                <w:rFonts w:ascii="Times New Roman" w:hAnsi="Times New Roman" w:cs="Times New Roman"/>
                <w:sz w:val="24"/>
                <w:szCs w:val="24"/>
              </w:rPr>
            </w:pPr>
            <w:r w:rsidRPr="00EF146E">
              <w:rPr>
                <w:rFonts w:ascii="Times New Roman" w:hAnsi="Times New Roman" w:cs="Times New Roman"/>
                <w:sz w:val="24"/>
                <w:szCs w:val="24"/>
              </w:rPr>
              <w:t>Attempt to send a blank message in a chat</w:t>
            </w:r>
          </w:p>
        </w:tc>
        <w:tc>
          <w:tcPr>
            <w:tcW w:w="1299" w:type="dxa"/>
          </w:tcPr>
          <w:p w14:paraId="60B78D46" w14:textId="0DEB6697" w:rsidR="00E61E18" w:rsidRPr="00EF146E" w:rsidRDefault="00874B0E" w:rsidP="00325772">
            <w:pPr>
              <w:jc w:val="both"/>
              <w:rPr>
                <w:rFonts w:ascii="Times New Roman" w:hAnsi="Times New Roman" w:cs="Times New Roman"/>
                <w:sz w:val="24"/>
                <w:szCs w:val="24"/>
              </w:rPr>
            </w:pPr>
            <w:r w:rsidRPr="00EF146E">
              <w:rPr>
                <w:rFonts w:ascii="Times New Roman" w:hAnsi="Times New Roman" w:cs="Times New Roman"/>
                <w:sz w:val="24"/>
                <w:szCs w:val="24"/>
              </w:rPr>
              <w:t>Message cannot be empty</w:t>
            </w:r>
          </w:p>
        </w:tc>
        <w:tc>
          <w:tcPr>
            <w:tcW w:w="1090" w:type="dxa"/>
          </w:tcPr>
          <w:p w14:paraId="7CB38E64" w14:textId="4278C93E"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0F6A9BFA" w14:textId="2ECD1DAD"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5E22A513" w14:textId="77777777" w:rsidTr="00477305">
        <w:tc>
          <w:tcPr>
            <w:tcW w:w="647" w:type="dxa"/>
          </w:tcPr>
          <w:p w14:paraId="79B20706" w14:textId="5FCC8728" w:rsidR="00E61E18" w:rsidRPr="00EF146E" w:rsidRDefault="00874B0E"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60</w:t>
            </w:r>
          </w:p>
        </w:tc>
        <w:tc>
          <w:tcPr>
            <w:tcW w:w="4822" w:type="dxa"/>
          </w:tcPr>
          <w:p w14:paraId="3B96F6C3" w14:textId="77777777" w:rsidR="00E61E18" w:rsidRPr="00EF146E" w:rsidRDefault="00874B0E" w:rsidP="00C51B36">
            <w:pPr>
              <w:jc w:val="both"/>
              <w:rPr>
                <w:rFonts w:ascii="Times New Roman" w:hAnsi="Times New Roman" w:cs="Times New Roman"/>
                <w:sz w:val="24"/>
                <w:szCs w:val="24"/>
              </w:rPr>
            </w:pPr>
            <w:r w:rsidRPr="00EF146E">
              <w:rPr>
                <w:rFonts w:ascii="Times New Roman" w:hAnsi="Times New Roman" w:cs="Times New Roman"/>
                <w:sz w:val="24"/>
                <w:szCs w:val="24"/>
              </w:rPr>
              <w:t>Messaging</w:t>
            </w:r>
          </w:p>
          <w:p w14:paraId="3320120B" w14:textId="77777777" w:rsidR="00874B0E" w:rsidRPr="00EF146E" w:rsidRDefault="00874B0E" w:rsidP="00C51B36">
            <w:pPr>
              <w:jc w:val="both"/>
              <w:rPr>
                <w:rFonts w:ascii="Times New Roman" w:hAnsi="Times New Roman" w:cs="Times New Roman"/>
                <w:sz w:val="24"/>
                <w:szCs w:val="24"/>
              </w:rPr>
            </w:pPr>
            <w:r w:rsidRPr="00EF146E">
              <w:rPr>
                <w:rFonts w:ascii="Times New Roman" w:hAnsi="Times New Roman" w:cs="Times New Roman"/>
                <w:sz w:val="24"/>
                <w:szCs w:val="24"/>
              </w:rPr>
              <w:t>User receives a message while logged out of the app</w:t>
            </w:r>
            <w:r w:rsidRPr="00EF146E">
              <w:rPr>
                <w:rFonts w:ascii="Times New Roman" w:hAnsi="Times New Roman" w:cs="Times New Roman"/>
                <w:sz w:val="24"/>
                <w:szCs w:val="24"/>
              </w:rPr>
              <w:t>.</w:t>
            </w:r>
          </w:p>
          <w:p w14:paraId="3DC47368" w14:textId="6EC646D4" w:rsidR="00874B0E" w:rsidRPr="00EF146E" w:rsidRDefault="00874B0E" w:rsidP="00C51B36">
            <w:pPr>
              <w:jc w:val="both"/>
              <w:rPr>
                <w:rFonts w:ascii="Times New Roman" w:hAnsi="Times New Roman" w:cs="Times New Roman"/>
                <w:sz w:val="24"/>
                <w:szCs w:val="24"/>
              </w:rPr>
            </w:pPr>
          </w:p>
        </w:tc>
        <w:tc>
          <w:tcPr>
            <w:tcW w:w="1299" w:type="dxa"/>
          </w:tcPr>
          <w:p w14:paraId="348C2AEF" w14:textId="7D6BB59B" w:rsidR="00E61E18" w:rsidRPr="00EF146E" w:rsidRDefault="00C23584" w:rsidP="00325772">
            <w:pPr>
              <w:jc w:val="both"/>
              <w:rPr>
                <w:rFonts w:ascii="Times New Roman" w:hAnsi="Times New Roman" w:cs="Times New Roman"/>
                <w:sz w:val="24"/>
                <w:szCs w:val="24"/>
              </w:rPr>
            </w:pPr>
            <w:r w:rsidRPr="00EF146E">
              <w:rPr>
                <w:rFonts w:ascii="Times New Roman" w:hAnsi="Times New Roman" w:cs="Times New Roman"/>
                <w:sz w:val="24"/>
                <w:szCs w:val="24"/>
              </w:rPr>
              <w:t>Message is delivered, and notification is shown once logged in.</w:t>
            </w:r>
          </w:p>
        </w:tc>
        <w:tc>
          <w:tcPr>
            <w:tcW w:w="1090" w:type="dxa"/>
          </w:tcPr>
          <w:p w14:paraId="0057D79D" w14:textId="41CBCCB3"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44F74BC5" w14:textId="5C6FA2F7"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3E116CEC" w14:textId="77777777" w:rsidTr="00477305">
        <w:tc>
          <w:tcPr>
            <w:tcW w:w="647" w:type="dxa"/>
          </w:tcPr>
          <w:p w14:paraId="4772B398" w14:textId="2728977D" w:rsidR="00E61E18" w:rsidRPr="00EF146E" w:rsidRDefault="003703E5"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61</w:t>
            </w:r>
          </w:p>
        </w:tc>
        <w:tc>
          <w:tcPr>
            <w:tcW w:w="4822" w:type="dxa"/>
          </w:tcPr>
          <w:p w14:paraId="68818997" w14:textId="77777777" w:rsidR="00E61E18" w:rsidRPr="00EF146E" w:rsidRDefault="003703E5" w:rsidP="00C51B36">
            <w:pPr>
              <w:jc w:val="both"/>
              <w:rPr>
                <w:rFonts w:ascii="Times New Roman" w:hAnsi="Times New Roman" w:cs="Times New Roman"/>
                <w:sz w:val="24"/>
                <w:szCs w:val="24"/>
              </w:rPr>
            </w:pPr>
            <w:r w:rsidRPr="00EF146E">
              <w:rPr>
                <w:rFonts w:ascii="Times New Roman" w:hAnsi="Times New Roman" w:cs="Times New Roman"/>
                <w:sz w:val="24"/>
                <w:szCs w:val="24"/>
              </w:rPr>
              <w:t>Chatbot</w:t>
            </w:r>
          </w:p>
          <w:p w14:paraId="1660A6CA" w14:textId="6B1D2B98" w:rsidR="003703E5" w:rsidRPr="00EF146E" w:rsidRDefault="003703E5" w:rsidP="00C51B36">
            <w:pPr>
              <w:jc w:val="both"/>
              <w:rPr>
                <w:rFonts w:ascii="Times New Roman" w:hAnsi="Times New Roman" w:cs="Times New Roman"/>
                <w:sz w:val="24"/>
                <w:szCs w:val="24"/>
              </w:rPr>
            </w:pPr>
            <w:r w:rsidRPr="00EF146E">
              <w:rPr>
                <w:rFonts w:ascii="Times New Roman" w:hAnsi="Times New Roman" w:cs="Times New Roman"/>
                <w:sz w:val="24"/>
                <w:szCs w:val="24"/>
              </w:rPr>
              <w:t>Send a query that exceeds the character limit.</w:t>
            </w:r>
          </w:p>
        </w:tc>
        <w:tc>
          <w:tcPr>
            <w:tcW w:w="1299" w:type="dxa"/>
          </w:tcPr>
          <w:p w14:paraId="14EB5253" w14:textId="1E36FDDC" w:rsidR="00E61E18" w:rsidRPr="00EF146E" w:rsidRDefault="003703E5" w:rsidP="00325772">
            <w:pPr>
              <w:jc w:val="both"/>
              <w:rPr>
                <w:rFonts w:ascii="Times New Roman" w:hAnsi="Times New Roman" w:cs="Times New Roman"/>
                <w:sz w:val="24"/>
                <w:szCs w:val="24"/>
              </w:rPr>
            </w:pPr>
            <w:r w:rsidRPr="00EF146E">
              <w:rPr>
                <w:rFonts w:ascii="Times New Roman" w:hAnsi="Times New Roman" w:cs="Times New Roman"/>
                <w:sz w:val="24"/>
                <w:szCs w:val="24"/>
              </w:rPr>
              <w:t>Your query is too long</w:t>
            </w:r>
          </w:p>
        </w:tc>
        <w:tc>
          <w:tcPr>
            <w:tcW w:w="1090" w:type="dxa"/>
          </w:tcPr>
          <w:p w14:paraId="22C203CF" w14:textId="255610A6"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0818E4E2" w14:textId="71C97742"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5889B634" w14:textId="77777777" w:rsidTr="00477305">
        <w:tc>
          <w:tcPr>
            <w:tcW w:w="647" w:type="dxa"/>
          </w:tcPr>
          <w:p w14:paraId="31E3C2D6" w14:textId="2DE43D35" w:rsidR="00E61E18" w:rsidRPr="00EF146E" w:rsidRDefault="0002246F"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62</w:t>
            </w:r>
          </w:p>
        </w:tc>
        <w:tc>
          <w:tcPr>
            <w:tcW w:w="4822" w:type="dxa"/>
          </w:tcPr>
          <w:p w14:paraId="57DDBB75" w14:textId="77777777" w:rsidR="00E61E18" w:rsidRPr="00EF146E" w:rsidRDefault="0002246F" w:rsidP="00C51B36">
            <w:pPr>
              <w:jc w:val="both"/>
              <w:rPr>
                <w:rFonts w:ascii="Times New Roman" w:hAnsi="Times New Roman" w:cs="Times New Roman"/>
                <w:sz w:val="24"/>
                <w:szCs w:val="24"/>
              </w:rPr>
            </w:pPr>
            <w:r w:rsidRPr="00EF146E">
              <w:rPr>
                <w:rFonts w:ascii="Times New Roman" w:hAnsi="Times New Roman" w:cs="Times New Roman"/>
                <w:sz w:val="24"/>
                <w:szCs w:val="24"/>
              </w:rPr>
              <w:t>Search and Filter</w:t>
            </w:r>
          </w:p>
          <w:p w14:paraId="09B66117" w14:textId="56DC5DA8" w:rsidR="0002246F" w:rsidRPr="00EF146E" w:rsidRDefault="0002246F" w:rsidP="00C51B36">
            <w:pPr>
              <w:jc w:val="both"/>
              <w:rPr>
                <w:rFonts w:ascii="Times New Roman" w:hAnsi="Times New Roman" w:cs="Times New Roman"/>
                <w:sz w:val="24"/>
                <w:szCs w:val="24"/>
              </w:rPr>
            </w:pPr>
            <w:r w:rsidRPr="00EF146E">
              <w:rPr>
                <w:rFonts w:ascii="Times New Roman" w:hAnsi="Times New Roman" w:cs="Times New Roman"/>
                <w:sz w:val="24"/>
                <w:szCs w:val="24"/>
              </w:rPr>
              <w:t>Search user who does not exist in the system</w:t>
            </w:r>
          </w:p>
        </w:tc>
        <w:tc>
          <w:tcPr>
            <w:tcW w:w="1299" w:type="dxa"/>
          </w:tcPr>
          <w:p w14:paraId="34B75E90" w14:textId="3D12813C" w:rsidR="00E61E18" w:rsidRPr="00EF146E" w:rsidRDefault="00EF146E" w:rsidP="00325772">
            <w:pPr>
              <w:jc w:val="both"/>
              <w:rPr>
                <w:rFonts w:ascii="Times New Roman" w:hAnsi="Times New Roman" w:cs="Times New Roman"/>
                <w:sz w:val="24"/>
                <w:szCs w:val="24"/>
              </w:rPr>
            </w:pPr>
            <w:r w:rsidRPr="00EF146E">
              <w:rPr>
                <w:rFonts w:ascii="Times New Roman" w:hAnsi="Times New Roman" w:cs="Times New Roman"/>
                <w:sz w:val="24"/>
                <w:szCs w:val="24"/>
              </w:rPr>
              <w:t>No user found</w:t>
            </w:r>
          </w:p>
        </w:tc>
        <w:tc>
          <w:tcPr>
            <w:tcW w:w="1090" w:type="dxa"/>
          </w:tcPr>
          <w:p w14:paraId="79B37E6B" w14:textId="30E3919D"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7605D357" w14:textId="081536CA"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5E0A8A46" w14:textId="77777777" w:rsidTr="00477305">
        <w:tc>
          <w:tcPr>
            <w:tcW w:w="647" w:type="dxa"/>
          </w:tcPr>
          <w:p w14:paraId="54FE1440" w14:textId="0A13764A" w:rsidR="00E61E18" w:rsidRPr="00EF146E" w:rsidRDefault="00EF146E" w:rsidP="00325772">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63</w:t>
            </w:r>
          </w:p>
        </w:tc>
        <w:tc>
          <w:tcPr>
            <w:tcW w:w="4822" w:type="dxa"/>
          </w:tcPr>
          <w:p w14:paraId="7A8AFF2B" w14:textId="77777777" w:rsidR="00E61E18" w:rsidRPr="00EF146E" w:rsidRDefault="00EF146E" w:rsidP="00C51B36">
            <w:pPr>
              <w:jc w:val="both"/>
              <w:rPr>
                <w:rFonts w:ascii="Times New Roman" w:hAnsi="Times New Roman" w:cs="Times New Roman"/>
                <w:sz w:val="24"/>
                <w:szCs w:val="24"/>
              </w:rPr>
            </w:pPr>
            <w:r w:rsidRPr="00EF146E">
              <w:rPr>
                <w:rFonts w:ascii="Times New Roman" w:hAnsi="Times New Roman" w:cs="Times New Roman"/>
                <w:sz w:val="24"/>
                <w:szCs w:val="24"/>
              </w:rPr>
              <w:t>Filter</w:t>
            </w:r>
          </w:p>
          <w:p w14:paraId="325BAC19" w14:textId="60CB24AB" w:rsidR="00EF146E" w:rsidRPr="00EF146E" w:rsidRDefault="00EF146E" w:rsidP="00C51B36">
            <w:pPr>
              <w:jc w:val="both"/>
              <w:rPr>
                <w:rFonts w:ascii="Times New Roman" w:hAnsi="Times New Roman" w:cs="Times New Roman"/>
                <w:sz w:val="24"/>
                <w:szCs w:val="24"/>
              </w:rPr>
            </w:pPr>
            <w:r w:rsidRPr="00EF146E">
              <w:rPr>
                <w:rFonts w:ascii="Times New Roman" w:hAnsi="Times New Roman" w:cs="Times New Roman"/>
                <w:sz w:val="24"/>
                <w:szCs w:val="24"/>
              </w:rPr>
              <w:t>Apply a date filter has no matching post</w:t>
            </w:r>
          </w:p>
        </w:tc>
        <w:tc>
          <w:tcPr>
            <w:tcW w:w="1299" w:type="dxa"/>
          </w:tcPr>
          <w:p w14:paraId="01E6148D" w14:textId="3F74FEB8" w:rsidR="00E61E18" w:rsidRPr="00EF146E" w:rsidRDefault="00EF146E" w:rsidP="00325772">
            <w:pPr>
              <w:jc w:val="both"/>
              <w:rPr>
                <w:rFonts w:ascii="Times New Roman" w:hAnsi="Times New Roman" w:cs="Times New Roman"/>
                <w:sz w:val="24"/>
                <w:szCs w:val="24"/>
              </w:rPr>
            </w:pPr>
            <w:r w:rsidRPr="00EF146E">
              <w:rPr>
                <w:rFonts w:ascii="Times New Roman" w:hAnsi="Times New Roman" w:cs="Times New Roman"/>
                <w:sz w:val="24"/>
                <w:szCs w:val="24"/>
              </w:rPr>
              <w:t>No data found</w:t>
            </w:r>
          </w:p>
        </w:tc>
        <w:tc>
          <w:tcPr>
            <w:tcW w:w="1090" w:type="dxa"/>
          </w:tcPr>
          <w:p w14:paraId="72AF140D" w14:textId="3E8785ED"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41A124B8" w14:textId="7029A113" w:rsidR="00E61E18" w:rsidRPr="00EF146E" w:rsidRDefault="00CF4970" w:rsidP="00325772">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bl>
    <w:p w14:paraId="2A28F409" w14:textId="77777777" w:rsidR="005839DF" w:rsidRPr="00EF146E" w:rsidRDefault="005839DF" w:rsidP="005839DF">
      <w:pPr>
        <w:tabs>
          <w:tab w:val="left" w:pos="3348"/>
        </w:tabs>
        <w:rPr>
          <w:rFonts w:ascii="Times New Roman" w:hAnsi="Times New Roman" w:cs="Times New Roman"/>
          <w:sz w:val="24"/>
          <w:szCs w:val="24"/>
        </w:rPr>
      </w:pPr>
    </w:p>
    <w:sectPr w:rsidR="005839DF" w:rsidRPr="00EF146E">
      <w:footerReference w:type="default" r:id="rId1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42676A" w14:textId="77777777" w:rsidR="00407CB1" w:rsidRDefault="00407CB1" w:rsidP="004437F0">
      <w:pPr>
        <w:spacing w:after="0" w:line="240" w:lineRule="auto"/>
      </w:pPr>
      <w:r>
        <w:separator/>
      </w:r>
    </w:p>
  </w:endnote>
  <w:endnote w:type="continuationSeparator" w:id="0">
    <w:p w14:paraId="2FF9C604" w14:textId="77777777" w:rsidR="00407CB1" w:rsidRDefault="00407CB1" w:rsidP="004437F0">
      <w:pPr>
        <w:spacing w:after="0" w:line="240" w:lineRule="auto"/>
      </w:pPr>
      <w:r>
        <w:continuationSeparator/>
      </w:r>
    </w:p>
  </w:endnote>
  <w:endnote w:type="continuationNotice" w:id="1">
    <w:p w14:paraId="39127A88" w14:textId="77777777" w:rsidR="00407CB1" w:rsidRDefault="00407C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 Roman">
    <w:altName w:val="Times New Roman"/>
    <w:charset w:val="00"/>
    <w:family w:val="roman"/>
    <w:pitch w:val="default"/>
  </w:font>
  <w:font w:name="Arial Unicode MS">
    <w:panose1 w:val="020B0604020202020204"/>
    <w:charset w:val="00"/>
    <w:family w:val="roman"/>
    <w:pitch w:val="default"/>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8665F" w14:textId="77777777" w:rsidR="00D64176" w:rsidRDefault="00D64176">
    <w:pPr>
      <w:pStyle w:val="Footer"/>
      <w:jc w:val="center"/>
      <w:rPr>
        <w:caps/>
        <w:noProof/>
        <w:color w:val="4472C4" w:themeColor="accent1"/>
      </w:rPr>
    </w:pPr>
    <w:r w:rsidRPr="00D64176">
      <w:rPr>
        <w:caps/>
      </w:rPr>
      <w:fldChar w:fldCharType="begin"/>
    </w:r>
    <w:r w:rsidRPr="00D64176">
      <w:rPr>
        <w:caps/>
      </w:rPr>
      <w:instrText xml:space="preserve"> PAGE   \* MERGEFORMAT </w:instrText>
    </w:r>
    <w:r w:rsidRPr="00D64176">
      <w:rPr>
        <w:caps/>
      </w:rPr>
      <w:fldChar w:fldCharType="separate"/>
    </w:r>
    <w:r w:rsidRPr="00D64176">
      <w:rPr>
        <w:caps/>
        <w:noProof/>
      </w:rPr>
      <w:t>2</w:t>
    </w:r>
    <w:r w:rsidRPr="00D64176">
      <w:rPr>
        <w:caps/>
        <w:noProof/>
      </w:rPr>
      <w:fldChar w:fldCharType="end"/>
    </w:r>
  </w:p>
  <w:p w14:paraId="63B34F25" w14:textId="77777777" w:rsidR="007651A2" w:rsidRDefault="007651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8C0809" w14:textId="77777777" w:rsidR="00407CB1" w:rsidRDefault="00407CB1" w:rsidP="004437F0">
      <w:pPr>
        <w:spacing w:after="0" w:line="240" w:lineRule="auto"/>
      </w:pPr>
      <w:r>
        <w:separator/>
      </w:r>
    </w:p>
  </w:footnote>
  <w:footnote w:type="continuationSeparator" w:id="0">
    <w:p w14:paraId="6B2141C5" w14:textId="77777777" w:rsidR="00407CB1" w:rsidRDefault="00407CB1" w:rsidP="004437F0">
      <w:pPr>
        <w:spacing w:after="0" w:line="240" w:lineRule="auto"/>
      </w:pPr>
      <w:r>
        <w:continuationSeparator/>
      </w:r>
    </w:p>
  </w:footnote>
  <w:footnote w:type="continuationNotice" w:id="1">
    <w:p w14:paraId="7159FDFC" w14:textId="77777777" w:rsidR="00407CB1" w:rsidRDefault="00407CB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0535C"/>
    <w:multiLevelType w:val="hybridMultilevel"/>
    <w:tmpl w:val="5644FF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197075"/>
    <w:multiLevelType w:val="hybridMultilevel"/>
    <w:tmpl w:val="1A905B7E"/>
    <w:lvl w:ilvl="0" w:tplc="27E253D2">
      <w:start w:val="1"/>
      <w:numFmt w:val="lowerLetter"/>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 w15:restartNumberingAfterBreak="0">
    <w:nsid w:val="0DAB13B4"/>
    <w:multiLevelType w:val="hybridMultilevel"/>
    <w:tmpl w:val="122C8B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0749B8"/>
    <w:multiLevelType w:val="hybridMultilevel"/>
    <w:tmpl w:val="E9481F2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950AB4"/>
    <w:multiLevelType w:val="hybridMultilevel"/>
    <w:tmpl w:val="D78CC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741B83"/>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022214"/>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6F7B8E"/>
    <w:multiLevelType w:val="hybridMultilevel"/>
    <w:tmpl w:val="4A4C9A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9812D4"/>
    <w:multiLevelType w:val="hybridMultilevel"/>
    <w:tmpl w:val="54CC73B8"/>
    <w:lvl w:ilvl="0" w:tplc="4B02F98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E3351F0"/>
    <w:multiLevelType w:val="multilevel"/>
    <w:tmpl w:val="2B4E960C"/>
    <w:lvl w:ilvl="0">
      <w:start w:val="1"/>
      <w:numFmt w:val="decimal"/>
      <w:lvlText w:val="%1."/>
      <w:lvlJc w:val="left"/>
      <w:pPr>
        <w:ind w:left="360" w:hanging="360"/>
      </w:pPr>
      <w:rPr>
        <w:rFonts w:hint="default"/>
        <w:sz w:val="28"/>
        <w:szCs w:val="28"/>
      </w:rPr>
    </w:lvl>
    <w:lvl w:ilvl="1">
      <w:start w:val="1"/>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FF00232"/>
    <w:multiLevelType w:val="hybridMultilevel"/>
    <w:tmpl w:val="514C1F9E"/>
    <w:lvl w:ilvl="0" w:tplc="E850E13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11C66F3"/>
    <w:multiLevelType w:val="hybridMultilevel"/>
    <w:tmpl w:val="42AE5D82"/>
    <w:lvl w:ilvl="0" w:tplc="AA0880C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3582188"/>
    <w:multiLevelType w:val="hybridMultilevel"/>
    <w:tmpl w:val="5F9AF86A"/>
    <w:lvl w:ilvl="0" w:tplc="15B2C6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6122C48"/>
    <w:multiLevelType w:val="hybridMultilevel"/>
    <w:tmpl w:val="D6E6B35A"/>
    <w:lvl w:ilvl="0" w:tplc="6988142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26EF528B"/>
    <w:multiLevelType w:val="multilevel"/>
    <w:tmpl w:val="5DEEDCC4"/>
    <w:lvl w:ilvl="0">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15:restartNumberingAfterBreak="0">
    <w:nsid w:val="26F256F7"/>
    <w:multiLevelType w:val="hybridMultilevel"/>
    <w:tmpl w:val="3AA64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71911E1"/>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8C37AA6"/>
    <w:multiLevelType w:val="hybridMultilevel"/>
    <w:tmpl w:val="945C23C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B64698E"/>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CF14E5A"/>
    <w:multiLevelType w:val="hybridMultilevel"/>
    <w:tmpl w:val="FB5213C2"/>
    <w:lvl w:ilvl="0" w:tplc="42F8732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2D170021"/>
    <w:multiLevelType w:val="hybridMultilevel"/>
    <w:tmpl w:val="8F7E40A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3131008"/>
    <w:multiLevelType w:val="hybridMultilevel"/>
    <w:tmpl w:val="C978BBF4"/>
    <w:lvl w:ilvl="0" w:tplc="1B26FC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3FF0919"/>
    <w:multiLevelType w:val="hybridMultilevel"/>
    <w:tmpl w:val="43AC9594"/>
    <w:lvl w:ilvl="0" w:tplc="4009000F">
      <w:start w:val="1"/>
      <w:numFmt w:val="decimal"/>
      <w:lvlText w:val="%1."/>
      <w:lvlJc w:val="left"/>
      <w:pPr>
        <w:ind w:left="63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5425932"/>
    <w:multiLevelType w:val="hybridMultilevel"/>
    <w:tmpl w:val="DABE26B8"/>
    <w:lvl w:ilvl="0" w:tplc="4009000F">
      <w:start w:val="1"/>
      <w:numFmt w:val="decimal"/>
      <w:lvlText w:val="%1."/>
      <w:lvlJc w:val="left"/>
      <w:pPr>
        <w:ind w:left="8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70911C9"/>
    <w:multiLevelType w:val="hybridMultilevel"/>
    <w:tmpl w:val="A98AABB8"/>
    <w:lvl w:ilvl="0" w:tplc="2B187C3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370F6667"/>
    <w:multiLevelType w:val="multilevel"/>
    <w:tmpl w:val="84E0F28A"/>
    <w:lvl w:ilvl="0">
      <w:start w:val="4"/>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6"/>
      <w:numFmt w:val="decimal"/>
      <w:lvlText w:val="%1.%2"/>
      <w:lvlJc w:val="left"/>
      <w:pPr>
        <w:ind w:left="4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start w:val="6"/>
      <w:numFmt w:val="decimal"/>
      <w:lvlRestart w:val="0"/>
      <w:lvlText w:val="%1.%2.%3"/>
      <w:lvlJc w:val="left"/>
      <w:pPr>
        <w:ind w:left="10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12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20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27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34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41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48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6" w15:restartNumberingAfterBreak="0">
    <w:nsid w:val="393D12F8"/>
    <w:multiLevelType w:val="multilevel"/>
    <w:tmpl w:val="8F6A3E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3D1A4159"/>
    <w:multiLevelType w:val="multilevel"/>
    <w:tmpl w:val="59D80B0E"/>
    <w:lvl w:ilvl="0">
      <w:start w:val="4"/>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6"/>
      <w:numFmt w:val="decimal"/>
      <w:lvlText w:val="%1.%2"/>
      <w:lvlJc w:val="left"/>
      <w:pPr>
        <w:ind w:left="4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start w:val="1"/>
      <w:numFmt w:val="decimal"/>
      <w:lvlRestart w:val="0"/>
      <w:lvlText w:val="%1.%2.%3"/>
      <w:lvlJc w:val="left"/>
      <w:pPr>
        <w:ind w:left="9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12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20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27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34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41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48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8" w15:restartNumberingAfterBreak="0">
    <w:nsid w:val="3DA77206"/>
    <w:multiLevelType w:val="hybridMultilevel"/>
    <w:tmpl w:val="599626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DB161E0"/>
    <w:multiLevelType w:val="multilevel"/>
    <w:tmpl w:val="3DBA7958"/>
    <w:lvl w:ilvl="0">
      <w:start w:val="4"/>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7"/>
      <w:numFmt w:val="decimal"/>
      <w:lvlText w:val="%1.%2"/>
      <w:lvlJc w:val="left"/>
      <w:pPr>
        <w:ind w:left="4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start w:val="1"/>
      <w:numFmt w:val="decimal"/>
      <w:lvlRestart w:val="0"/>
      <w:lvlText w:val="%1.%2.%3"/>
      <w:lvlJc w:val="left"/>
      <w:pPr>
        <w:ind w:left="95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12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20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27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34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41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48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0" w15:restartNumberingAfterBreak="0">
    <w:nsid w:val="3E807D66"/>
    <w:multiLevelType w:val="multilevel"/>
    <w:tmpl w:val="DEC0139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431072B1"/>
    <w:multiLevelType w:val="multilevel"/>
    <w:tmpl w:val="E60AA92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2" w15:restartNumberingAfterBreak="0">
    <w:nsid w:val="491200F1"/>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97D1793"/>
    <w:multiLevelType w:val="multilevel"/>
    <w:tmpl w:val="6A0244BC"/>
    <w:lvl w:ilvl="0">
      <w:start w:val="1"/>
      <w:numFmt w:val="decimal"/>
      <w:lvlText w:val="%1."/>
      <w:lvlJc w:val="left"/>
      <w:pPr>
        <w:ind w:left="720" w:hanging="360"/>
      </w:pPr>
      <w:rPr>
        <w:rFonts w:hint="default"/>
      </w:rPr>
    </w:lvl>
    <w:lvl w:ilvl="1">
      <w:start w:val="8"/>
      <w:numFmt w:val="decimal"/>
      <w:isLgl/>
      <w:lvlText w:val="%1.%2"/>
      <w:lvlJc w:val="left"/>
      <w:pPr>
        <w:ind w:left="780" w:hanging="420"/>
      </w:pPr>
      <w:rPr>
        <w:rFonts w:eastAsiaTheme="majorEastAsia" w:hint="default"/>
        <w:color w:val="000000" w:themeColor="text1"/>
        <w:sz w:val="32"/>
      </w:rPr>
    </w:lvl>
    <w:lvl w:ilvl="2">
      <w:start w:val="1"/>
      <w:numFmt w:val="decimal"/>
      <w:isLgl/>
      <w:lvlText w:val="%1.%2.%3"/>
      <w:lvlJc w:val="left"/>
      <w:pPr>
        <w:ind w:left="1080" w:hanging="720"/>
      </w:pPr>
      <w:rPr>
        <w:rFonts w:eastAsiaTheme="majorEastAsia" w:hint="default"/>
        <w:color w:val="000000" w:themeColor="text1"/>
        <w:sz w:val="32"/>
      </w:rPr>
    </w:lvl>
    <w:lvl w:ilvl="3">
      <w:start w:val="1"/>
      <w:numFmt w:val="decimal"/>
      <w:isLgl/>
      <w:lvlText w:val="%1.%2.%3.%4"/>
      <w:lvlJc w:val="left"/>
      <w:pPr>
        <w:ind w:left="1440" w:hanging="1080"/>
      </w:pPr>
      <w:rPr>
        <w:rFonts w:eastAsiaTheme="majorEastAsia" w:hint="default"/>
        <w:color w:val="000000" w:themeColor="text1"/>
        <w:sz w:val="32"/>
      </w:rPr>
    </w:lvl>
    <w:lvl w:ilvl="4">
      <w:start w:val="1"/>
      <w:numFmt w:val="decimal"/>
      <w:isLgl/>
      <w:lvlText w:val="%1.%2.%3.%4.%5"/>
      <w:lvlJc w:val="left"/>
      <w:pPr>
        <w:ind w:left="1440" w:hanging="1080"/>
      </w:pPr>
      <w:rPr>
        <w:rFonts w:eastAsiaTheme="majorEastAsia" w:hint="default"/>
        <w:color w:val="000000" w:themeColor="text1"/>
        <w:sz w:val="32"/>
      </w:rPr>
    </w:lvl>
    <w:lvl w:ilvl="5">
      <w:start w:val="1"/>
      <w:numFmt w:val="decimal"/>
      <w:isLgl/>
      <w:lvlText w:val="%1.%2.%3.%4.%5.%6"/>
      <w:lvlJc w:val="left"/>
      <w:pPr>
        <w:ind w:left="1800" w:hanging="1440"/>
      </w:pPr>
      <w:rPr>
        <w:rFonts w:eastAsiaTheme="majorEastAsia" w:hint="default"/>
        <w:color w:val="000000" w:themeColor="text1"/>
        <w:sz w:val="32"/>
      </w:rPr>
    </w:lvl>
    <w:lvl w:ilvl="6">
      <w:start w:val="1"/>
      <w:numFmt w:val="decimal"/>
      <w:isLgl/>
      <w:lvlText w:val="%1.%2.%3.%4.%5.%6.%7"/>
      <w:lvlJc w:val="left"/>
      <w:pPr>
        <w:ind w:left="1800" w:hanging="1440"/>
      </w:pPr>
      <w:rPr>
        <w:rFonts w:eastAsiaTheme="majorEastAsia" w:hint="default"/>
        <w:color w:val="000000" w:themeColor="text1"/>
        <w:sz w:val="32"/>
      </w:rPr>
    </w:lvl>
    <w:lvl w:ilvl="7">
      <w:start w:val="1"/>
      <w:numFmt w:val="decimal"/>
      <w:isLgl/>
      <w:lvlText w:val="%1.%2.%3.%4.%5.%6.%7.%8"/>
      <w:lvlJc w:val="left"/>
      <w:pPr>
        <w:ind w:left="2160" w:hanging="1800"/>
      </w:pPr>
      <w:rPr>
        <w:rFonts w:eastAsiaTheme="majorEastAsia" w:hint="default"/>
        <w:color w:val="000000" w:themeColor="text1"/>
        <w:sz w:val="32"/>
      </w:rPr>
    </w:lvl>
    <w:lvl w:ilvl="8">
      <w:start w:val="1"/>
      <w:numFmt w:val="decimal"/>
      <w:isLgl/>
      <w:lvlText w:val="%1.%2.%3.%4.%5.%6.%7.%8.%9"/>
      <w:lvlJc w:val="left"/>
      <w:pPr>
        <w:ind w:left="2520" w:hanging="2160"/>
      </w:pPr>
      <w:rPr>
        <w:rFonts w:eastAsiaTheme="majorEastAsia" w:hint="default"/>
        <w:color w:val="000000" w:themeColor="text1"/>
        <w:sz w:val="32"/>
      </w:rPr>
    </w:lvl>
  </w:abstractNum>
  <w:abstractNum w:abstractNumId="34" w15:restartNumberingAfterBreak="0">
    <w:nsid w:val="4B4255DD"/>
    <w:multiLevelType w:val="multilevel"/>
    <w:tmpl w:val="A0F092A2"/>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DD35FF5"/>
    <w:multiLevelType w:val="hybridMultilevel"/>
    <w:tmpl w:val="797E60FE"/>
    <w:lvl w:ilvl="0" w:tplc="14046314">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6" w15:restartNumberingAfterBreak="0">
    <w:nsid w:val="5023247E"/>
    <w:multiLevelType w:val="hybridMultilevel"/>
    <w:tmpl w:val="01321B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26D73BF"/>
    <w:multiLevelType w:val="hybridMultilevel"/>
    <w:tmpl w:val="521092A2"/>
    <w:lvl w:ilvl="0" w:tplc="BA3E67EC">
      <w:start w:val="8"/>
      <w:numFmt w:val="decimal"/>
      <w:lvlText w:val="%1."/>
      <w:lvlJc w:val="left"/>
      <w:pPr>
        <w:ind w:left="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E46BF06">
      <w:start w:val="1"/>
      <w:numFmt w:val="lowerLetter"/>
      <w:lvlText w:val="%2"/>
      <w:lvlJc w:val="left"/>
      <w:pPr>
        <w:ind w:left="12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CB2ABB6C">
      <w:start w:val="1"/>
      <w:numFmt w:val="lowerRoman"/>
      <w:lvlText w:val="%3"/>
      <w:lvlJc w:val="left"/>
      <w:pPr>
        <w:ind w:left="20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124F5A6">
      <w:start w:val="1"/>
      <w:numFmt w:val="decimal"/>
      <w:lvlText w:val="%4"/>
      <w:lvlJc w:val="left"/>
      <w:pPr>
        <w:ind w:left="27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A7C1D4E">
      <w:start w:val="1"/>
      <w:numFmt w:val="lowerLetter"/>
      <w:lvlText w:val="%5"/>
      <w:lvlJc w:val="left"/>
      <w:pPr>
        <w:ind w:left="34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54CF266">
      <w:start w:val="1"/>
      <w:numFmt w:val="lowerRoman"/>
      <w:lvlText w:val="%6"/>
      <w:lvlJc w:val="left"/>
      <w:pPr>
        <w:ind w:left="41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424A61A">
      <w:start w:val="1"/>
      <w:numFmt w:val="decimal"/>
      <w:lvlText w:val="%7"/>
      <w:lvlJc w:val="left"/>
      <w:pPr>
        <w:ind w:left="48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C6D0D61E">
      <w:start w:val="1"/>
      <w:numFmt w:val="lowerLetter"/>
      <w:lvlText w:val="%8"/>
      <w:lvlJc w:val="left"/>
      <w:pPr>
        <w:ind w:left="56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20C3936">
      <w:start w:val="1"/>
      <w:numFmt w:val="lowerRoman"/>
      <w:lvlText w:val="%9"/>
      <w:lvlJc w:val="left"/>
      <w:pPr>
        <w:ind w:left="63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8" w15:restartNumberingAfterBreak="0">
    <w:nsid w:val="52BC2F67"/>
    <w:multiLevelType w:val="hybridMultilevel"/>
    <w:tmpl w:val="5644FF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2E56CA6"/>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9A6094A"/>
    <w:multiLevelType w:val="hybridMultilevel"/>
    <w:tmpl w:val="59CEB5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E396BDF"/>
    <w:multiLevelType w:val="multilevel"/>
    <w:tmpl w:val="C9AA2290"/>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sz w:val="44"/>
      </w:rPr>
    </w:lvl>
    <w:lvl w:ilvl="2">
      <w:start w:val="1"/>
      <w:numFmt w:val="decimal"/>
      <w:isLgl/>
      <w:lvlText w:val="%1.%2.%3."/>
      <w:lvlJc w:val="left"/>
      <w:pPr>
        <w:ind w:left="1080" w:hanging="720"/>
      </w:pPr>
      <w:rPr>
        <w:rFonts w:hint="default"/>
        <w:sz w:val="44"/>
      </w:rPr>
    </w:lvl>
    <w:lvl w:ilvl="3">
      <w:start w:val="1"/>
      <w:numFmt w:val="decimal"/>
      <w:isLgl/>
      <w:lvlText w:val="%1.%2.%3.%4."/>
      <w:lvlJc w:val="left"/>
      <w:pPr>
        <w:ind w:left="1440" w:hanging="1080"/>
      </w:pPr>
      <w:rPr>
        <w:rFonts w:hint="default"/>
        <w:sz w:val="44"/>
      </w:rPr>
    </w:lvl>
    <w:lvl w:ilvl="4">
      <w:start w:val="1"/>
      <w:numFmt w:val="decimal"/>
      <w:isLgl/>
      <w:lvlText w:val="%1.%2.%3.%4.%5."/>
      <w:lvlJc w:val="left"/>
      <w:pPr>
        <w:ind w:left="1800" w:hanging="1440"/>
      </w:pPr>
      <w:rPr>
        <w:rFonts w:hint="default"/>
        <w:sz w:val="44"/>
      </w:rPr>
    </w:lvl>
    <w:lvl w:ilvl="5">
      <w:start w:val="1"/>
      <w:numFmt w:val="decimal"/>
      <w:isLgl/>
      <w:lvlText w:val="%1.%2.%3.%4.%5.%6."/>
      <w:lvlJc w:val="left"/>
      <w:pPr>
        <w:ind w:left="1800" w:hanging="1440"/>
      </w:pPr>
      <w:rPr>
        <w:rFonts w:hint="default"/>
        <w:sz w:val="44"/>
      </w:rPr>
    </w:lvl>
    <w:lvl w:ilvl="6">
      <w:start w:val="1"/>
      <w:numFmt w:val="decimal"/>
      <w:isLgl/>
      <w:lvlText w:val="%1.%2.%3.%4.%5.%6.%7."/>
      <w:lvlJc w:val="left"/>
      <w:pPr>
        <w:ind w:left="2160" w:hanging="1800"/>
      </w:pPr>
      <w:rPr>
        <w:rFonts w:hint="default"/>
        <w:sz w:val="44"/>
      </w:rPr>
    </w:lvl>
    <w:lvl w:ilvl="7">
      <w:start w:val="1"/>
      <w:numFmt w:val="decimal"/>
      <w:isLgl/>
      <w:lvlText w:val="%1.%2.%3.%4.%5.%6.%7.%8."/>
      <w:lvlJc w:val="left"/>
      <w:pPr>
        <w:ind w:left="2520" w:hanging="2160"/>
      </w:pPr>
      <w:rPr>
        <w:rFonts w:hint="default"/>
        <w:sz w:val="44"/>
      </w:rPr>
    </w:lvl>
    <w:lvl w:ilvl="8">
      <w:start w:val="1"/>
      <w:numFmt w:val="decimal"/>
      <w:isLgl/>
      <w:lvlText w:val="%1.%2.%3.%4.%5.%6.%7.%8.%9."/>
      <w:lvlJc w:val="left"/>
      <w:pPr>
        <w:ind w:left="2520" w:hanging="2160"/>
      </w:pPr>
      <w:rPr>
        <w:rFonts w:hint="default"/>
        <w:sz w:val="44"/>
      </w:rPr>
    </w:lvl>
  </w:abstractNum>
  <w:abstractNum w:abstractNumId="42" w15:restartNumberingAfterBreak="0">
    <w:nsid w:val="615C50C7"/>
    <w:multiLevelType w:val="hybridMultilevel"/>
    <w:tmpl w:val="6F9AE458"/>
    <w:lvl w:ilvl="0" w:tplc="C9101124">
      <w:start w:val="1"/>
      <w:numFmt w:val="decimal"/>
      <w:lvlText w:val="%1."/>
      <w:lvlJc w:val="left"/>
      <w:pPr>
        <w:ind w:left="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E0D84BAA">
      <w:start w:val="1"/>
      <w:numFmt w:val="lowerLetter"/>
      <w:lvlText w:val="%2"/>
      <w:lvlJc w:val="left"/>
      <w:pPr>
        <w:ind w:left="12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6C04AD4">
      <w:start w:val="1"/>
      <w:numFmt w:val="lowerRoman"/>
      <w:lvlText w:val="%3"/>
      <w:lvlJc w:val="left"/>
      <w:pPr>
        <w:ind w:left="20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2BEE95B4">
      <w:start w:val="1"/>
      <w:numFmt w:val="decimal"/>
      <w:lvlText w:val="%4"/>
      <w:lvlJc w:val="left"/>
      <w:pPr>
        <w:ind w:left="27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B238BCC8">
      <w:start w:val="1"/>
      <w:numFmt w:val="lowerLetter"/>
      <w:lvlText w:val="%5"/>
      <w:lvlJc w:val="left"/>
      <w:pPr>
        <w:ind w:left="34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54EB64A">
      <w:start w:val="1"/>
      <w:numFmt w:val="lowerRoman"/>
      <w:lvlText w:val="%6"/>
      <w:lvlJc w:val="left"/>
      <w:pPr>
        <w:ind w:left="41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D1460370">
      <w:start w:val="1"/>
      <w:numFmt w:val="decimal"/>
      <w:lvlText w:val="%7"/>
      <w:lvlJc w:val="left"/>
      <w:pPr>
        <w:ind w:left="48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23B09F76">
      <w:start w:val="1"/>
      <w:numFmt w:val="lowerLetter"/>
      <w:lvlText w:val="%8"/>
      <w:lvlJc w:val="left"/>
      <w:pPr>
        <w:ind w:left="56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50638C0">
      <w:start w:val="1"/>
      <w:numFmt w:val="lowerRoman"/>
      <w:lvlText w:val="%9"/>
      <w:lvlJc w:val="left"/>
      <w:pPr>
        <w:ind w:left="63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3" w15:restartNumberingAfterBreak="0">
    <w:nsid w:val="617A59C7"/>
    <w:multiLevelType w:val="hybridMultilevel"/>
    <w:tmpl w:val="3A289EA2"/>
    <w:lvl w:ilvl="0" w:tplc="8642299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96E62BD"/>
    <w:multiLevelType w:val="hybridMultilevel"/>
    <w:tmpl w:val="1F9E7C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CC7521A"/>
    <w:multiLevelType w:val="hybridMultilevel"/>
    <w:tmpl w:val="5E5A0B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E114418"/>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F0B550A"/>
    <w:multiLevelType w:val="hybridMultilevel"/>
    <w:tmpl w:val="1C8C89C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FCD4C2F"/>
    <w:multiLevelType w:val="hybridMultilevel"/>
    <w:tmpl w:val="90823FB2"/>
    <w:lvl w:ilvl="0" w:tplc="7934555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70DA3789"/>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591201A"/>
    <w:multiLevelType w:val="hybridMultilevel"/>
    <w:tmpl w:val="3CA61F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67119F8"/>
    <w:multiLevelType w:val="hybridMultilevel"/>
    <w:tmpl w:val="AD5C341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80D6960"/>
    <w:multiLevelType w:val="hybridMultilevel"/>
    <w:tmpl w:val="787A6628"/>
    <w:lvl w:ilvl="0" w:tplc="584851F4">
      <w:start w:val="5"/>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8DC6657"/>
    <w:multiLevelType w:val="hybridMultilevel"/>
    <w:tmpl w:val="E29AABE0"/>
    <w:lvl w:ilvl="0" w:tplc="F58219B6">
      <w:start w:val="11"/>
      <w:numFmt w:val="decimal"/>
      <w:lvlText w:val="%1"/>
      <w:lvlJc w:val="left"/>
      <w:pPr>
        <w:ind w:left="784" w:hanging="360"/>
      </w:pPr>
      <w:rPr>
        <w:rFonts w:hint="default"/>
      </w:rPr>
    </w:lvl>
    <w:lvl w:ilvl="1" w:tplc="40090019" w:tentative="1">
      <w:start w:val="1"/>
      <w:numFmt w:val="lowerLetter"/>
      <w:lvlText w:val="%2."/>
      <w:lvlJc w:val="left"/>
      <w:pPr>
        <w:ind w:left="1504" w:hanging="360"/>
      </w:pPr>
    </w:lvl>
    <w:lvl w:ilvl="2" w:tplc="4009001B" w:tentative="1">
      <w:start w:val="1"/>
      <w:numFmt w:val="lowerRoman"/>
      <w:lvlText w:val="%3."/>
      <w:lvlJc w:val="right"/>
      <w:pPr>
        <w:ind w:left="2224" w:hanging="180"/>
      </w:pPr>
    </w:lvl>
    <w:lvl w:ilvl="3" w:tplc="4009000F" w:tentative="1">
      <w:start w:val="1"/>
      <w:numFmt w:val="decimal"/>
      <w:lvlText w:val="%4."/>
      <w:lvlJc w:val="left"/>
      <w:pPr>
        <w:ind w:left="2944" w:hanging="360"/>
      </w:pPr>
    </w:lvl>
    <w:lvl w:ilvl="4" w:tplc="40090019" w:tentative="1">
      <w:start w:val="1"/>
      <w:numFmt w:val="lowerLetter"/>
      <w:lvlText w:val="%5."/>
      <w:lvlJc w:val="left"/>
      <w:pPr>
        <w:ind w:left="3664" w:hanging="360"/>
      </w:pPr>
    </w:lvl>
    <w:lvl w:ilvl="5" w:tplc="4009001B" w:tentative="1">
      <w:start w:val="1"/>
      <w:numFmt w:val="lowerRoman"/>
      <w:lvlText w:val="%6."/>
      <w:lvlJc w:val="right"/>
      <w:pPr>
        <w:ind w:left="4384" w:hanging="180"/>
      </w:pPr>
    </w:lvl>
    <w:lvl w:ilvl="6" w:tplc="4009000F" w:tentative="1">
      <w:start w:val="1"/>
      <w:numFmt w:val="decimal"/>
      <w:lvlText w:val="%7."/>
      <w:lvlJc w:val="left"/>
      <w:pPr>
        <w:ind w:left="5104" w:hanging="360"/>
      </w:pPr>
    </w:lvl>
    <w:lvl w:ilvl="7" w:tplc="40090019" w:tentative="1">
      <w:start w:val="1"/>
      <w:numFmt w:val="lowerLetter"/>
      <w:lvlText w:val="%8."/>
      <w:lvlJc w:val="left"/>
      <w:pPr>
        <w:ind w:left="5824" w:hanging="360"/>
      </w:pPr>
    </w:lvl>
    <w:lvl w:ilvl="8" w:tplc="4009001B" w:tentative="1">
      <w:start w:val="1"/>
      <w:numFmt w:val="lowerRoman"/>
      <w:lvlText w:val="%9."/>
      <w:lvlJc w:val="right"/>
      <w:pPr>
        <w:ind w:left="6544" w:hanging="180"/>
      </w:pPr>
    </w:lvl>
  </w:abstractNum>
  <w:abstractNum w:abstractNumId="54" w15:restartNumberingAfterBreak="0">
    <w:nsid w:val="795A5499"/>
    <w:multiLevelType w:val="hybridMultilevel"/>
    <w:tmpl w:val="8B72053E"/>
    <w:lvl w:ilvl="0" w:tplc="C20CDAF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79644A77"/>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D934621"/>
    <w:multiLevelType w:val="hybridMultilevel"/>
    <w:tmpl w:val="9A9E18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08951961">
    <w:abstractNumId w:val="30"/>
  </w:num>
  <w:num w:numId="2" w16cid:durableId="851334597">
    <w:abstractNumId w:val="34"/>
  </w:num>
  <w:num w:numId="3" w16cid:durableId="1703240150">
    <w:abstractNumId w:val="24"/>
  </w:num>
  <w:num w:numId="4" w16cid:durableId="1909992077">
    <w:abstractNumId w:val="44"/>
  </w:num>
  <w:num w:numId="5" w16cid:durableId="564726142">
    <w:abstractNumId w:val="51"/>
  </w:num>
  <w:num w:numId="6" w16cid:durableId="150758925">
    <w:abstractNumId w:val="20"/>
  </w:num>
  <w:num w:numId="7" w16cid:durableId="967474307">
    <w:abstractNumId w:val="3"/>
  </w:num>
  <w:num w:numId="8" w16cid:durableId="430122743">
    <w:abstractNumId w:val="47"/>
  </w:num>
  <w:num w:numId="9" w16cid:durableId="523860765">
    <w:abstractNumId w:val="17"/>
  </w:num>
  <w:num w:numId="10" w16cid:durableId="1505903120">
    <w:abstractNumId w:val="7"/>
  </w:num>
  <w:num w:numId="11" w16cid:durableId="2102801095">
    <w:abstractNumId w:val="52"/>
  </w:num>
  <w:num w:numId="12" w16cid:durableId="1781487500">
    <w:abstractNumId w:val="56"/>
  </w:num>
  <w:num w:numId="13" w16cid:durableId="318122851">
    <w:abstractNumId w:val="48"/>
  </w:num>
  <w:num w:numId="14" w16cid:durableId="326326511">
    <w:abstractNumId w:val="1"/>
  </w:num>
  <w:num w:numId="15" w16cid:durableId="1719624346">
    <w:abstractNumId w:val="10"/>
  </w:num>
  <w:num w:numId="16" w16cid:durableId="428358735">
    <w:abstractNumId w:val="54"/>
  </w:num>
  <w:num w:numId="17" w16cid:durableId="1307316325">
    <w:abstractNumId w:val="19"/>
  </w:num>
  <w:num w:numId="18" w16cid:durableId="421681125">
    <w:abstractNumId w:val="13"/>
  </w:num>
  <w:num w:numId="19" w16cid:durableId="2042703648">
    <w:abstractNumId w:val="8"/>
  </w:num>
  <w:num w:numId="20" w16cid:durableId="636110316">
    <w:abstractNumId w:val="43"/>
  </w:num>
  <w:num w:numId="21" w16cid:durableId="183447428">
    <w:abstractNumId w:val="21"/>
  </w:num>
  <w:num w:numId="22" w16cid:durableId="1463887726">
    <w:abstractNumId w:val="11"/>
  </w:num>
  <w:num w:numId="23" w16cid:durableId="1208449182">
    <w:abstractNumId w:val="50"/>
  </w:num>
  <w:num w:numId="24" w16cid:durableId="814568330">
    <w:abstractNumId w:val="28"/>
  </w:num>
  <w:num w:numId="25" w16cid:durableId="140075081">
    <w:abstractNumId w:val="12"/>
  </w:num>
  <w:num w:numId="26" w16cid:durableId="588543841">
    <w:abstractNumId w:val="22"/>
  </w:num>
  <w:num w:numId="27" w16cid:durableId="513232256">
    <w:abstractNumId w:val="4"/>
  </w:num>
  <w:num w:numId="28" w16cid:durableId="1300915185">
    <w:abstractNumId w:val="23"/>
  </w:num>
  <w:num w:numId="29" w16cid:durableId="1654333456">
    <w:abstractNumId w:val="40"/>
  </w:num>
  <w:num w:numId="30" w16cid:durableId="1954708796">
    <w:abstractNumId w:val="45"/>
  </w:num>
  <w:num w:numId="31" w16cid:durableId="1485315037">
    <w:abstractNumId w:val="15"/>
  </w:num>
  <w:num w:numId="32" w16cid:durableId="1620527248">
    <w:abstractNumId w:val="2"/>
  </w:num>
  <w:num w:numId="33" w16cid:durableId="1159271748">
    <w:abstractNumId w:val="36"/>
  </w:num>
  <w:num w:numId="34" w16cid:durableId="357968435">
    <w:abstractNumId w:val="46"/>
  </w:num>
  <w:num w:numId="35" w16cid:durableId="621300688">
    <w:abstractNumId w:val="5"/>
  </w:num>
  <w:num w:numId="36" w16cid:durableId="1186747563">
    <w:abstractNumId w:val="32"/>
  </w:num>
  <w:num w:numId="37" w16cid:durableId="372004051">
    <w:abstractNumId w:val="16"/>
  </w:num>
  <w:num w:numId="38" w16cid:durableId="1363288387">
    <w:abstractNumId w:val="49"/>
  </w:num>
  <w:num w:numId="39" w16cid:durableId="2046709358">
    <w:abstractNumId w:val="39"/>
  </w:num>
  <w:num w:numId="40" w16cid:durableId="953288833">
    <w:abstractNumId w:val="18"/>
  </w:num>
  <w:num w:numId="41" w16cid:durableId="152988975">
    <w:abstractNumId w:val="33"/>
  </w:num>
  <w:num w:numId="42" w16cid:durableId="88896769">
    <w:abstractNumId w:val="55"/>
  </w:num>
  <w:num w:numId="43" w16cid:durableId="104422139">
    <w:abstractNumId w:val="6"/>
  </w:num>
  <w:num w:numId="44" w16cid:durableId="196090446">
    <w:abstractNumId w:val="41"/>
  </w:num>
  <w:num w:numId="45" w16cid:durableId="1145125050">
    <w:abstractNumId w:val="0"/>
  </w:num>
  <w:num w:numId="46" w16cid:durableId="812789912">
    <w:abstractNumId w:val="31"/>
  </w:num>
  <w:num w:numId="47" w16cid:durableId="1020624461">
    <w:abstractNumId w:val="38"/>
  </w:num>
  <w:num w:numId="48" w16cid:durableId="1285846928">
    <w:abstractNumId w:val="9"/>
  </w:num>
  <w:num w:numId="49" w16cid:durableId="487745737">
    <w:abstractNumId w:val="14"/>
  </w:num>
  <w:num w:numId="50" w16cid:durableId="123635488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876773486">
    <w:abstractNumId w:val="3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93037197">
    <w:abstractNumId w:val="27"/>
    <w:lvlOverride w:ilvl="0">
      <w:startOverride w:val="4"/>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115905334">
    <w:abstractNumId w:val="25"/>
    <w:lvlOverride w:ilvl="0">
      <w:startOverride w:val="4"/>
    </w:lvlOverride>
    <w:lvlOverride w:ilvl="1">
      <w:startOverride w:val="6"/>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70169294">
    <w:abstractNumId w:val="29"/>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828524145">
    <w:abstractNumId w:val="26"/>
  </w:num>
  <w:num w:numId="56" w16cid:durableId="1227107386">
    <w:abstractNumId w:val="53"/>
  </w:num>
  <w:num w:numId="57" w16cid:durableId="197204998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F00"/>
    <w:rsid w:val="000005C8"/>
    <w:rsid w:val="000009AF"/>
    <w:rsid w:val="00001D56"/>
    <w:rsid w:val="00002366"/>
    <w:rsid w:val="00003346"/>
    <w:rsid w:val="000037A7"/>
    <w:rsid w:val="00005048"/>
    <w:rsid w:val="00006C71"/>
    <w:rsid w:val="00007728"/>
    <w:rsid w:val="000110EA"/>
    <w:rsid w:val="000111E2"/>
    <w:rsid w:val="00011491"/>
    <w:rsid w:val="00011F23"/>
    <w:rsid w:val="0002246F"/>
    <w:rsid w:val="00023603"/>
    <w:rsid w:val="00025651"/>
    <w:rsid w:val="00026F75"/>
    <w:rsid w:val="00027B7A"/>
    <w:rsid w:val="000312B0"/>
    <w:rsid w:val="000345C5"/>
    <w:rsid w:val="000353BF"/>
    <w:rsid w:val="00041D6F"/>
    <w:rsid w:val="0004460D"/>
    <w:rsid w:val="0004734F"/>
    <w:rsid w:val="00050477"/>
    <w:rsid w:val="00051602"/>
    <w:rsid w:val="00051C4F"/>
    <w:rsid w:val="00053539"/>
    <w:rsid w:val="00053C40"/>
    <w:rsid w:val="000614F7"/>
    <w:rsid w:val="00061AF6"/>
    <w:rsid w:val="00063AFE"/>
    <w:rsid w:val="00070897"/>
    <w:rsid w:val="00075ECE"/>
    <w:rsid w:val="00075EDF"/>
    <w:rsid w:val="00077615"/>
    <w:rsid w:val="00077F42"/>
    <w:rsid w:val="00083D20"/>
    <w:rsid w:val="000854D0"/>
    <w:rsid w:val="000871DC"/>
    <w:rsid w:val="00087B6A"/>
    <w:rsid w:val="000913C9"/>
    <w:rsid w:val="0009194F"/>
    <w:rsid w:val="00094605"/>
    <w:rsid w:val="000950F7"/>
    <w:rsid w:val="000A2365"/>
    <w:rsid w:val="000A2AA2"/>
    <w:rsid w:val="000A48F3"/>
    <w:rsid w:val="000A7BC4"/>
    <w:rsid w:val="000B1712"/>
    <w:rsid w:val="000B2D54"/>
    <w:rsid w:val="000B72EB"/>
    <w:rsid w:val="000C0176"/>
    <w:rsid w:val="000C366C"/>
    <w:rsid w:val="000C4E19"/>
    <w:rsid w:val="000C5B69"/>
    <w:rsid w:val="000D0ACB"/>
    <w:rsid w:val="000D0BD3"/>
    <w:rsid w:val="000D1B33"/>
    <w:rsid w:val="000D2E0D"/>
    <w:rsid w:val="000D71BE"/>
    <w:rsid w:val="000D7E6E"/>
    <w:rsid w:val="000E2CC7"/>
    <w:rsid w:val="000E3B2D"/>
    <w:rsid w:val="000E4414"/>
    <w:rsid w:val="000F1490"/>
    <w:rsid w:val="000F31A7"/>
    <w:rsid w:val="000F6A3A"/>
    <w:rsid w:val="000F76C3"/>
    <w:rsid w:val="000F7EC2"/>
    <w:rsid w:val="00102167"/>
    <w:rsid w:val="00103B20"/>
    <w:rsid w:val="00104499"/>
    <w:rsid w:val="00106B1F"/>
    <w:rsid w:val="00107A57"/>
    <w:rsid w:val="001119A5"/>
    <w:rsid w:val="00114DA4"/>
    <w:rsid w:val="0011637F"/>
    <w:rsid w:val="0011666F"/>
    <w:rsid w:val="00117D15"/>
    <w:rsid w:val="00120975"/>
    <w:rsid w:val="00122A20"/>
    <w:rsid w:val="00122D06"/>
    <w:rsid w:val="00125065"/>
    <w:rsid w:val="001272D0"/>
    <w:rsid w:val="001340E6"/>
    <w:rsid w:val="001355FB"/>
    <w:rsid w:val="00141EBB"/>
    <w:rsid w:val="0014299D"/>
    <w:rsid w:val="00152656"/>
    <w:rsid w:val="00153DD5"/>
    <w:rsid w:val="00160A6D"/>
    <w:rsid w:val="001624F8"/>
    <w:rsid w:val="0016514E"/>
    <w:rsid w:val="0017324D"/>
    <w:rsid w:val="00175041"/>
    <w:rsid w:val="001772CF"/>
    <w:rsid w:val="00177991"/>
    <w:rsid w:val="00177A89"/>
    <w:rsid w:val="001916E8"/>
    <w:rsid w:val="00192AAC"/>
    <w:rsid w:val="00192BD4"/>
    <w:rsid w:val="00194356"/>
    <w:rsid w:val="0019530B"/>
    <w:rsid w:val="001964C2"/>
    <w:rsid w:val="00196DE2"/>
    <w:rsid w:val="00197A48"/>
    <w:rsid w:val="001A0233"/>
    <w:rsid w:val="001A0FDE"/>
    <w:rsid w:val="001A1392"/>
    <w:rsid w:val="001A464C"/>
    <w:rsid w:val="001A6BC8"/>
    <w:rsid w:val="001A766B"/>
    <w:rsid w:val="001B3D72"/>
    <w:rsid w:val="001B4DD1"/>
    <w:rsid w:val="001C0B62"/>
    <w:rsid w:val="001C18BE"/>
    <w:rsid w:val="001C1A47"/>
    <w:rsid w:val="001C251C"/>
    <w:rsid w:val="001C5BC1"/>
    <w:rsid w:val="001D60A5"/>
    <w:rsid w:val="001E008E"/>
    <w:rsid w:val="001E38A3"/>
    <w:rsid w:val="001E4AF7"/>
    <w:rsid w:val="001E51EB"/>
    <w:rsid w:val="001E5525"/>
    <w:rsid w:val="001F07BE"/>
    <w:rsid w:val="001F0970"/>
    <w:rsid w:val="001F0DD6"/>
    <w:rsid w:val="00201FA4"/>
    <w:rsid w:val="0020278F"/>
    <w:rsid w:val="00205ACD"/>
    <w:rsid w:val="002125FD"/>
    <w:rsid w:val="00212A39"/>
    <w:rsid w:val="0021342B"/>
    <w:rsid w:val="00222D0B"/>
    <w:rsid w:val="00225F03"/>
    <w:rsid w:val="002265D1"/>
    <w:rsid w:val="00231A21"/>
    <w:rsid w:val="0023363A"/>
    <w:rsid w:val="00233736"/>
    <w:rsid w:val="00235833"/>
    <w:rsid w:val="00236E2A"/>
    <w:rsid w:val="00237AD2"/>
    <w:rsid w:val="002408B7"/>
    <w:rsid w:val="0024218C"/>
    <w:rsid w:val="0024434D"/>
    <w:rsid w:val="002460DA"/>
    <w:rsid w:val="00250D0C"/>
    <w:rsid w:val="00250D0D"/>
    <w:rsid w:val="00253FC4"/>
    <w:rsid w:val="002541B0"/>
    <w:rsid w:val="00255ACB"/>
    <w:rsid w:val="0026259B"/>
    <w:rsid w:val="00263FE3"/>
    <w:rsid w:val="00264932"/>
    <w:rsid w:val="00266E89"/>
    <w:rsid w:val="002673A2"/>
    <w:rsid w:val="00280251"/>
    <w:rsid w:val="002803F9"/>
    <w:rsid w:val="00285020"/>
    <w:rsid w:val="002867A6"/>
    <w:rsid w:val="00287471"/>
    <w:rsid w:val="002917D1"/>
    <w:rsid w:val="00293D0E"/>
    <w:rsid w:val="00294F23"/>
    <w:rsid w:val="002A618D"/>
    <w:rsid w:val="002B4434"/>
    <w:rsid w:val="002C7905"/>
    <w:rsid w:val="002C7E51"/>
    <w:rsid w:val="002D5A95"/>
    <w:rsid w:val="002D5CF5"/>
    <w:rsid w:val="002D5E61"/>
    <w:rsid w:val="002D5ECC"/>
    <w:rsid w:val="002D723E"/>
    <w:rsid w:val="002E1BAA"/>
    <w:rsid w:val="002E258A"/>
    <w:rsid w:val="002E40F1"/>
    <w:rsid w:val="002E7058"/>
    <w:rsid w:val="002F0513"/>
    <w:rsid w:val="002F11FF"/>
    <w:rsid w:val="002F29F6"/>
    <w:rsid w:val="002F2F79"/>
    <w:rsid w:val="002F3B43"/>
    <w:rsid w:val="002F3BDB"/>
    <w:rsid w:val="002F4A17"/>
    <w:rsid w:val="00300376"/>
    <w:rsid w:val="00300654"/>
    <w:rsid w:val="00301026"/>
    <w:rsid w:val="00301EA3"/>
    <w:rsid w:val="00303B9C"/>
    <w:rsid w:val="003047E7"/>
    <w:rsid w:val="0030490E"/>
    <w:rsid w:val="00305A20"/>
    <w:rsid w:val="003068EA"/>
    <w:rsid w:val="003120D7"/>
    <w:rsid w:val="00315B94"/>
    <w:rsid w:val="00315F68"/>
    <w:rsid w:val="003200B3"/>
    <w:rsid w:val="0032087C"/>
    <w:rsid w:val="00323F11"/>
    <w:rsid w:val="00324A75"/>
    <w:rsid w:val="00325772"/>
    <w:rsid w:val="00325790"/>
    <w:rsid w:val="00327B48"/>
    <w:rsid w:val="00335ED2"/>
    <w:rsid w:val="003439F5"/>
    <w:rsid w:val="00350776"/>
    <w:rsid w:val="00352D83"/>
    <w:rsid w:val="0035785A"/>
    <w:rsid w:val="00360BE3"/>
    <w:rsid w:val="00360E9B"/>
    <w:rsid w:val="0036245B"/>
    <w:rsid w:val="003635F7"/>
    <w:rsid w:val="00364C28"/>
    <w:rsid w:val="00364FDD"/>
    <w:rsid w:val="00367003"/>
    <w:rsid w:val="00367F71"/>
    <w:rsid w:val="003703E5"/>
    <w:rsid w:val="00372110"/>
    <w:rsid w:val="003751A5"/>
    <w:rsid w:val="003756C5"/>
    <w:rsid w:val="00376603"/>
    <w:rsid w:val="00376622"/>
    <w:rsid w:val="003952E6"/>
    <w:rsid w:val="00396B42"/>
    <w:rsid w:val="003A0295"/>
    <w:rsid w:val="003A0892"/>
    <w:rsid w:val="003A116D"/>
    <w:rsid w:val="003A2727"/>
    <w:rsid w:val="003A60E5"/>
    <w:rsid w:val="003B03ED"/>
    <w:rsid w:val="003B0FA2"/>
    <w:rsid w:val="003B7540"/>
    <w:rsid w:val="003B77C4"/>
    <w:rsid w:val="003B7CCC"/>
    <w:rsid w:val="003C0082"/>
    <w:rsid w:val="003C0A70"/>
    <w:rsid w:val="003C49C7"/>
    <w:rsid w:val="003C4FCF"/>
    <w:rsid w:val="003C6BC3"/>
    <w:rsid w:val="003C7CAE"/>
    <w:rsid w:val="003D136F"/>
    <w:rsid w:val="003D1A57"/>
    <w:rsid w:val="003D296F"/>
    <w:rsid w:val="003D3472"/>
    <w:rsid w:val="003E1039"/>
    <w:rsid w:val="003E251A"/>
    <w:rsid w:val="003E2997"/>
    <w:rsid w:val="003E3E9A"/>
    <w:rsid w:val="003E629D"/>
    <w:rsid w:val="003E76A1"/>
    <w:rsid w:val="003F0E05"/>
    <w:rsid w:val="003F254D"/>
    <w:rsid w:val="004023C7"/>
    <w:rsid w:val="00406B8D"/>
    <w:rsid w:val="00406D07"/>
    <w:rsid w:val="00407490"/>
    <w:rsid w:val="00407CB1"/>
    <w:rsid w:val="00416EC1"/>
    <w:rsid w:val="004242D6"/>
    <w:rsid w:val="00425677"/>
    <w:rsid w:val="00427364"/>
    <w:rsid w:val="00433B81"/>
    <w:rsid w:val="00433EE7"/>
    <w:rsid w:val="004434A5"/>
    <w:rsid w:val="004437F0"/>
    <w:rsid w:val="00443950"/>
    <w:rsid w:val="00446B81"/>
    <w:rsid w:val="00447CF4"/>
    <w:rsid w:val="004516CF"/>
    <w:rsid w:val="0045306F"/>
    <w:rsid w:val="00454394"/>
    <w:rsid w:val="00460357"/>
    <w:rsid w:val="00463AD3"/>
    <w:rsid w:val="00465C25"/>
    <w:rsid w:val="00466487"/>
    <w:rsid w:val="004674DF"/>
    <w:rsid w:val="00467CF4"/>
    <w:rsid w:val="00470A88"/>
    <w:rsid w:val="004719FA"/>
    <w:rsid w:val="004725B2"/>
    <w:rsid w:val="0047309B"/>
    <w:rsid w:val="00473BDD"/>
    <w:rsid w:val="004766B1"/>
    <w:rsid w:val="00477305"/>
    <w:rsid w:val="00480374"/>
    <w:rsid w:val="0048114C"/>
    <w:rsid w:val="00482C8B"/>
    <w:rsid w:val="004830BA"/>
    <w:rsid w:val="00483941"/>
    <w:rsid w:val="00491A4C"/>
    <w:rsid w:val="004936D4"/>
    <w:rsid w:val="00494D54"/>
    <w:rsid w:val="0049648E"/>
    <w:rsid w:val="00496AD3"/>
    <w:rsid w:val="004A05B5"/>
    <w:rsid w:val="004A47BE"/>
    <w:rsid w:val="004A7233"/>
    <w:rsid w:val="004B0E22"/>
    <w:rsid w:val="004B19B6"/>
    <w:rsid w:val="004B1E8B"/>
    <w:rsid w:val="004B35C5"/>
    <w:rsid w:val="004B669C"/>
    <w:rsid w:val="004C478D"/>
    <w:rsid w:val="004C5402"/>
    <w:rsid w:val="004D1F5F"/>
    <w:rsid w:val="004D44FC"/>
    <w:rsid w:val="004E2BFE"/>
    <w:rsid w:val="004E5A5B"/>
    <w:rsid w:val="004E5DD7"/>
    <w:rsid w:val="004E60D1"/>
    <w:rsid w:val="004E63E7"/>
    <w:rsid w:val="004F409F"/>
    <w:rsid w:val="005000EB"/>
    <w:rsid w:val="00500493"/>
    <w:rsid w:val="0050226B"/>
    <w:rsid w:val="0050358C"/>
    <w:rsid w:val="00503C55"/>
    <w:rsid w:val="00505F26"/>
    <w:rsid w:val="00506B99"/>
    <w:rsid w:val="005070BC"/>
    <w:rsid w:val="00510BF6"/>
    <w:rsid w:val="00513119"/>
    <w:rsid w:val="00513A04"/>
    <w:rsid w:val="00517584"/>
    <w:rsid w:val="0052124A"/>
    <w:rsid w:val="00522773"/>
    <w:rsid w:val="00522A23"/>
    <w:rsid w:val="00527EC8"/>
    <w:rsid w:val="005404F4"/>
    <w:rsid w:val="0054385F"/>
    <w:rsid w:val="0054431E"/>
    <w:rsid w:val="00551202"/>
    <w:rsid w:val="005512B0"/>
    <w:rsid w:val="00553CC7"/>
    <w:rsid w:val="00561AF9"/>
    <w:rsid w:val="00562F9B"/>
    <w:rsid w:val="00563012"/>
    <w:rsid w:val="0056309B"/>
    <w:rsid w:val="0056357F"/>
    <w:rsid w:val="00566135"/>
    <w:rsid w:val="0056792E"/>
    <w:rsid w:val="005713F3"/>
    <w:rsid w:val="005714DA"/>
    <w:rsid w:val="005718BF"/>
    <w:rsid w:val="00573D61"/>
    <w:rsid w:val="0057504E"/>
    <w:rsid w:val="005803E6"/>
    <w:rsid w:val="0058040A"/>
    <w:rsid w:val="005806C2"/>
    <w:rsid w:val="00581601"/>
    <w:rsid w:val="005835F8"/>
    <w:rsid w:val="005839DF"/>
    <w:rsid w:val="005842CC"/>
    <w:rsid w:val="00584958"/>
    <w:rsid w:val="005A21F7"/>
    <w:rsid w:val="005A5192"/>
    <w:rsid w:val="005B11BA"/>
    <w:rsid w:val="005B2DBC"/>
    <w:rsid w:val="005B31AD"/>
    <w:rsid w:val="005B31F0"/>
    <w:rsid w:val="005B4098"/>
    <w:rsid w:val="005B44FF"/>
    <w:rsid w:val="005B5D16"/>
    <w:rsid w:val="005B7103"/>
    <w:rsid w:val="005C436F"/>
    <w:rsid w:val="005C5EB1"/>
    <w:rsid w:val="005C6608"/>
    <w:rsid w:val="005D0753"/>
    <w:rsid w:val="005D09A7"/>
    <w:rsid w:val="005D62C2"/>
    <w:rsid w:val="005D7402"/>
    <w:rsid w:val="005E061F"/>
    <w:rsid w:val="005E077C"/>
    <w:rsid w:val="005E1AD5"/>
    <w:rsid w:val="005E2A0A"/>
    <w:rsid w:val="005E2C82"/>
    <w:rsid w:val="005E400A"/>
    <w:rsid w:val="005E779B"/>
    <w:rsid w:val="005F1BF7"/>
    <w:rsid w:val="005F4458"/>
    <w:rsid w:val="005F45DB"/>
    <w:rsid w:val="005F7859"/>
    <w:rsid w:val="00604720"/>
    <w:rsid w:val="0060554E"/>
    <w:rsid w:val="006077A2"/>
    <w:rsid w:val="006104DD"/>
    <w:rsid w:val="00610B0B"/>
    <w:rsid w:val="00610EC7"/>
    <w:rsid w:val="0061301C"/>
    <w:rsid w:val="006130A3"/>
    <w:rsid w:val="00613324"/>
    <w:rsid w:val="006140AE"/>
    <w:rsid w:val="00615A9E"/>
    <w:rsid w:val="00616362"/>
    <w:rsid w:val="0061693D"/>
    <w:rsid w:val="00623E97"/>
    <w:rsid w:val="006252C8"/>
    <w:rsid w:val="0063236C"/>
    <w:rsid w:val="00633137"/>
    <w:rsid w:val="00634C13"/>
    <w:rsid w:val="00636114"/>
    <w:rsid w:val="006364BB"/>
    <w:rsid w:val="00637E03"/>
    <w:rsid w:val="00637EAD"/>
    <w:rsid w:val="00640A00"/>
    <w:rsid w:val="00640AF8"/>
    <w:rsid w:val="00643C70"/>
    <w:rsid w:val="00644128"/>
    <w:rsid w:val="00650B7E"/>
    <w:rsid w:val="006511A6"/>
    <w:rsid w:val="00652298"/>
    <w:rsid w:val="00652CAB"/>
    <w:rsid w:val="00662B55"/>
    <w:rsid w:val="006638F0"/>
    <w:rsid w:val="006747EA"/>
    <w:rsid w:val="00674B05"/>
    <w:rsid w:val="006761C9"/>
    <w:rsid w:val="006765D6"/>
    <w:rsid w:val="00682995"/>
    <w:rsid w:val="0068400E"/>
    <w:rsid w:val="00684D4C"/>
    <w:rsid w:val="00686918"/>
    <w:rsid w:val="00686AFE"/>
    <w:rsid w:val="00686BAE"/>
    <w:rsid w:val="00687CD9"/>
    <w:rsid w:val="0069503B"/>
    <w:rsid w:val="006966D1"/>
    <w:rsid w:val="00696720"/>
    <w:rsid w:val="006A35AA"/>
    <w:rsid w:val="006A3CAB"/>
    <w:rsid w:val="006B0B40"/>
    <w:rsid w:val="006C0D17"/>
    <w:rsid w:val="006C249C"/>
    <w:rsid w:val="006C4819"/>
    <w:rsid w:val="006C5414"/>
    <w:rsid w:val="006C54BB"/>
    <w:rsid w:val="006C6BB7"/>
    <w:rsid w:val="006D34B7"/>
    <w:rsid w:val="006D3AFC"/>
    <w:rsid w:val="006D7F4A"/>
    <w:rsid w:val="006E00F2"/>
    <w:rsid w:val="006E7773"/>
    <w:rsid w:val="006F6E2A"/>
    <w:rsid w:val="006F76C2"/>
    <w:rsid w:val="006F77EB"/>
    <w:rsid w:val="00701D08"/>
    <w:rsid w:val="007047D2"/>
    <w:rsid w:val="007068FE"/>
    <w:rsid w:val="00706F57"/>
    <w:rsid w:val="007110B9"/>
    <w:rsid w:val="00711AEF"/>
    <w:rsid w:val="00716651"/>
    <w:rsid w:val="0072021D"/>
    <w:rsid w:val="00720FC4"/>
    <w:rsid w:val="007222BC"/>
    <w:rsid w:val="007239F7"/>
    <w:rsid w:val="00723DC0"/>
    <w:rsid w:val="00726462"/>
    <w:rsid w:val="00726CE7"/>
    <w:rsid w:val="007317A1"/>
    <w:rsid w:val="0073321C"/>
    <w:rsid w:val="0073491F"/>
    <w:rsid w:val="00735E2B"/>
    <w:rsid w:val="00737205"/>
    <w:rsid w:val="007400F0"/>
    <w:rsid w:val="00741D1D"/>
    <w:rsid w:val="007422BB"/>
    <w:rsid w:val="00747516"/>
    <w:rsid w:val="00751657"/>
    <w:rsid w:val="00751672"/>
    <w:rsid w:val="0075330F"/>
    <w:rsid w:val="0075572B"/>
    <w:rsid w:val="00755AB7"/>
    <w:rsid w:val="00757502"/>
    <w:rsid w:val="00757662"/>
    <w:rsid w:val="007625A0"/>
    <w:rsid w:val="0076322D"/>
    <w:rsid w:val="007651A2"/>
    <w:rsid w:val="00770C9A"/>
    <w:rsid w:val="007713E4"/>
    <w:rsid w:val="00771716"/>
    <w:rsid w:val="007724C2"/>
    <w:rsid w:val="00775D69"/>
    <w:rsid w:val="00775F15"/>
    <w:rsid w:val="00776CCE"/>
    <w:rsid w:val="00780331"/>
    <w:rsid w:val="00781843"/>
    <w:rsid w:val="00783677"/>
    <w:rsid w:val="00784AD7"/>
    <w:rsid w:val="007910A2"/>
    <w:rsid w:val="00792C2F"/>
    <w:rsid w:val="007935CF"/>
    <w:rsid w:val="00793947"/>
    <w:rsid w:val="007940A6"/>
    <w:rsid w:val="007973A5"/>
    <w:rsid w:val="00797C51"/>
    <w:rsid w:val="00797DF3"/>
    <w:rsid w:val="00797E34"/>
    <w:rsid w:val="007A367E"/>
    <w:rsid w:val="007B05B1"/>
    <w:rsid w:val="007B0F0A"/>
    <w:rsid w:val="007B222F"/>
    <w:rsid w:val="007B6537"/>
    <w:rsid w:val="007C1D11"/>
    <w:rsid w:val="007C2DDB"/>
    <w:rsid w:val="007C4626"/>
    <w:rsid w:val="007C7149"/>
    <w:rsid w:val="007D10E8"/>
    <w:rsid w:val="007D20D3"/>
    <w:rsid w:val="007D36DA"/>
    <w:rsid w:val="007D3D02"/>
    <w:rsid w:val="007D5646"/>
    <w:rsid w:val="007D6F20"/>
    <w:rsid w:val="007D7822"/>
    <w:rsid w:val="007E11C7"/>
    <w:rsid w:val="007E31C1"/>
    <w:rsid w:val="007E4E6F"/>
    <w:rsid w:val="007E5635"/>
    <w:rsid w:val="007F0131"/>
    <w:rsid w:val="007F0271"/>
    <w:rsid w:val="007F5B9B"/>
    <w:rsid w:val="008024A4"/>
    <w:rsid w:val="008050C6"/>
    <w:rsid w:val="0080709E"/>
    <w:rsid w:val="008102C3"/>
    <w:rsid w:val="0081066E"/>
    <w:rsid w:val="00810D20"/>
    <w:rsid w:val="008114A7"/>
    <w:rsid w:val="008147AF"/>
    <w:rsid w:val="00815B32"/>
    <w:rsid w:val="008173D9"/>
    <w:rsid w:val="008178A5"/>
    <w:rsid w:val="00821264"/>
    <w:rsid w:val="00827035"/>
    <w:rsid w:val="00827873"/>
    <w:rsid w:val="008305ED"/>
    <w:rsid w:val="00831E14"/>
    <w:rsid w:val="00833EE3"/>
    <w:rsid w:val="00835434"/>
    <w:rsid w:val="00835D5A"/>
    <w:rsid w:val="00836E48"/>
    <w:rsid w:val="0084077A"/>
    <w:rsid w:val="00841F4D"/>
    <w:rsid w:val="00842B1C"/>
    <w:rsid w:val="008431FF"/>
    <w:rsid w:val="00844777"/>
    <w:rsid w:val="00845637"/>
    <w:rsid w:val="00845B5B"/>
    <w:rsid w:val="008461FD"/>
    <w:rsid w:val="00846347"/>
    <w:rsid w:val="00846784"/>
    <w:rsid w:val="00846CE8"/>
    <w:rsid w:val="00847975"/>
    <w:rsid w:val="0085001B"/>
    <w:rsid w:val="0085087C"/>
    <w:rsid w:val="00850C5F"/>
    <w:rsid w:val="00852DD2"/>
    <w:rsid w:val="008541EE"/>
    <w:rsid w:val="00855890"/>
    <w:rsid w:val="008644C1"/>
    <w:rsid w:val="00865941"/>
    <w:rsid w:val="008720B3"/>
    <w:rsid w:val="008725FB"/>
    <w:rsid w:val="008747D2"/>
    <w:rsid w:val="00874B0E"/>
    <w:rsid w:val="008849B9"/>
    <w:rsid w:val="00886DA0"/>
    <w:rsid w:val="00886F44"/>
    <w:rsid w:val="00890D3D"/>
    <w:rsid w:val="00890E47"/>
    <w:rsid w:val="008934DF"/>
    <w:rsid w:val="00897E8F"/>
    <w:rsid w:val="00897F00"/>
    <w:rsid w:val="008A2A3F"/>
    <w:rsid w:val="008A2BA3"/>
    <w:rsid w:val="008A56E2"/>
    <w:rsid w:val="008B1BFE"/>
    <w:rsid w:val="008B2D53"/>
    <w:rsid w:val="008B5C10"/>
    <w:rsid w:val="008B5D91"/>
    <w:rsid w:val="008B7330"/>
    <w:rsid w:val="008C1C98"/>
    <w:rsid w:val="008C402C"/>
    <w:rsid w:val="008C415A"/>
    <w:rsid w:val="008C5275"/>
    <w:rsid w:val="008C7EE2"/>
    <w:rsid w:val="008D1244"/>
    <w:rsid w:val="008D3BE8"/>
    <w:rsid w:val="008D56CB"/>
    <w:rsid w:val="008D75D8"/>
    <w:rsid w:val="008E2436"/>
    <w:rsid w:val="008E6A7D"/>
    <w:rsid w:val="008E6A9C"/>
    <w:rsid w:val="008E6EE7"/>
    <w:rsid w:val="008E718D"/>
    <w:rsid w:val="008F1357"/>
    <w:rsid w:val="008F147A"/>
    <w:rsid w:val="008F4335"/>
    <w:rsid w:val="008F5599"/>
    <w:rsid w:val="00901138"/>
    <w:rsid w:val="00901FB2"/>
    <w:rsid w:val="00902107"/>
    <w:rsid w:val="00902490"/>
    <w:rsid w:val="009057A6"/>
    <w:rsid w:val="00905CFE"/>
    <w:rsid w:val="0091098A"/>
    <w:rsid w:val="0091148E"/>
    <w:rsid w:val="00911791"/>
    <w:rsid w:val="00912486"/>
    <w:rsid w:val="00912A6D"/>
    <w:rsid w:val="009152B3"/>
    <w:rsid w:val="00915CA7"/>
    <w:rsid w:val="00921B67"/>
    <w:rsid w:val="00921DDA"/>
    <w:rsid w:val="00927A0A"/>
    <w:rsid w:val="00927DBB"/>
    <w:rsid w:val="00930150"/>
    <w:rsid w:val="009328CC"/>
    <w:rsid w:val="009346A7"/>
    <w:rsid w:val="009348F4"/>
    <w:rsid w:val="00934C0D"/>
    <w:rsid w:val="00934CF6"/>
    <w:rsid w:val="009354EA"/>
    <w:rsid w:val="00936173"/>
    <w:rsid w:val="0093752D"/>
    <w:rsid w:val="00940370"/>
    <w:rsid w:val="009433B7"/>
    <w:rsid w:val="00943722"/>
    <w:rsid w:val="00947179"/>
    <w:rsid w:val="00957823"/>
    <w:rsid w:val="009609C4"/>
    <w:rsid w:val="00960E36"/>
    <w:rsid w:val="009614AA"/>
    <w:rsid w:val="00961671"/>
    <w:rsid w:val="00961EA9"/>
    <w:rsid w:val="0096209A"/>
    <w:rsid w:val="009644E5"/>
    <w:rsid w:val="0096451E"/>
    <w:rsid w:val="00966AF4"/>
    <w:rsid w:val="0097007B"/>
    <w:rsid w:val="00971070"/>
    <w:rsid w:val="009711B9"/>
    <w:rsid w:val="009739F1"/>
    <w:rsid w:val="00973F6B"/>
    <w:rsid w:val="00976C5F"/>
    <w:rsid w:val="00977224"/>
    <w:rsid w:val="009811EC"/>
    <w:rsid w:val="009825DC"/>
    <w:rsid w:val="00983199"/>
    <w:rsid w:val="00983609"/>
    <w:rsid w:val="00985D50"/>
    <w:rsid w:val="00991FF6"/>
    <w:rsid w:val="0099310B"/>
    <w:rsid w:val="00996311"/>
    <w:rsid w:val="00997818"/>
    <w:rsid w:val="009A02ED"/>
    <w:rsid w:val="009A115E"/>
    <w:rsid w:val="009A3286"/>
    <w:rsid w:val="009A462A"/>
    <w:rsid w:val="009B4DF7"/>
    <w:rsid w:val="009B7C20"/>
    <w:rsid w:val="009C0E41"/>
    <w:rsid w:val="009C27FA"/>
    <w:rsid w:val="009C46CB"/>
    <w:rsid w:val="009C4DF0"/>
    <w:rsid w:val="009C57AB"/>
    <w:rsid w:val="009C7BF2"/>
    <w:rsid w:val="009D5844"/>
    <w:rsid w:val="009D7D8A"/>
    <w:rsid w:val="009E0FBF"/>
    <w:rsid w:val="009E5573"/>
    <w:rsid w:val="009F0D36"/>
    <w:rsid w:val="009F20DC"/>
    <w:rsid w:val="009F3A73"/>
    <w:rsid w:val="009F44B3"/>
    <w:rsid w:val="009F623D"/>
    <w:rsid w:val="009F699B"/>
    <w:rsid w:val="00A02FC8"/>
    <w:rsid w:val="00A05666"/>
    <w:rsid w:val="00A101B0"/>
    <w:rsid w:val="00A12011"/>
    <w:rsid w:val="00A12E13"/>
    <w:rsid w:val="00A163F2"/>
    <w:rsid w:val="00A20496"/>
    <w:rsid w:val="00A25D37"/>
    <w:rsid w:val="00A25F34"/>
    <w:rsid w:val="00A27233"/>
    <w:rsid w:val="00A317F2"/>
    <w:rsid w:val="00A35732"/>
    <w:rsid w:val="00A4347F"/>
    <w:rsid w:val="00A44D68"/>
    <w:rsid w:val="00A51DFE"/>
    <w:rsid w:val="00A5223C"/>
    <w:rsid w:val="00A53328"/>
    <w:rsid w:val="00A56308"/>
    <w:rsid w:val="00A5661F"/>
    <w:rsid w:val="00A567F6"/>
    <w:rsid w:val="00A56B50"/>
    <w:rsid w:val="00A5715A"/>
    <w:rsid w:val="00A60287"/>
    <w:rsid w:val="00A603F1"/>
    <w:rsid w:val="00A611AD"/>
    <w:rsid w:val="00A6500F"/>
    <w:rsid w:val="00A65449"/>
    <w:rsid w:val="00A662C2"/>
    <w:rsid w:val="00A66768"/>
    <w:rsid w:val="00A66A7F"/>
    <w:rsid w:val="00A6796F"/>
    <w:rsid w:val="00A707CB"/>
    <w:rsid w:val="00A72F2A"/>
    <w:rsid w:val="00A74BFA"/>
    <w:rsid w:val="00A7511B"/>
    <w:rsid w:val="00A76543"/>
    <w:rsid w:val="00A7765A"/>
    <w:rsid w:val="00A8169E"/>
    <w:rsid w:val="00A81720"/>
    <w:rsid w:val="00A81C6C"/>
    <w:rsid w:val="00A8342F"/>
    <w:rsid w:val="00A85CFD"/>
    <w:rsid w:val="00A91DD7"/>
    <w:rsid w:val="00A9499A"/>
    <w:rsid w:val="00A967A7"/>
    <w:rsid w:val="00AA0361"/>
    <w:rsid w:val="00AA04A3"/>
    <w:rsid w:val="00AA126E"/>
    <w:rsid w:val="00AA2907"/>
    <w:rsid w:val="00AA3967"/>
    <w:rsid w:val="00AA436F"/>
    <w:rsid w:val="00AA60DC"/>
    <w:rsid w:val="00AB0F0A"/>
    <w:rsid w:val="00AB1784"/>
    <w:rsid w:val="00AB4024"/>
    <w:rsid w:val="00AB5BC6"/>
    <w:rsid w:val="00AB5CAC"/>
    <w:rsid w:val="00AC10CA"/>
    <w:rsid w:val="00AC3F58"/>
    <w:rsid w:val="00AC49DC"/>
    <w:rsid w:val="00AC4FFE"/>
    <w:rsid w:val="00AC587E"/>
    <w:rsid w:val="00AD0D47"/>
    <w:rsid w:val="00AD6684"/>
    <w:rsid w:val="00AD71A0"/>
    <w:rsid w:val="00AE5DAC"/>
    <w:rsid w:val="00AF0760"/>
    <w:rsid w:val="00AF3778"/>
    <w:rsid w:val="00AF3E47"/>
    <w:rsid w:val="00AF7661"/>
    <w:rsid w:val="00B04300"/>
    <w:rsid w:val="00B051D4"/>
    <w:rsid w:val="00B058DB"/>
    <w:rsid w:val="00B0712F"/>
    <w:rsid w:val="00B1097A"/>
    <w:rsid w:val="00B125EA"/>
    <w:rsid w:val="00B17E1E"/>
    <w:rsid w:val="00B23C6F"/>
    <w:rsid w:val="00B23FB2"/>
    <w:rsid w:val="00B25A7E"/>
    <w:rsid w:val="00B26D43"/>
    <w:rsid w:val="00B303B1"/>
    <w:rsid w:val="00B3430C"/>
    <w:rsid w:val="00B35C69"/>
    <w:rsid w:val="00B3631C"/>
    <w:rsid w:val="00B36689"/>
    <w:rsid w:val="00B37E3D"/>
    <w:rsid w:val="00B40789"/>
    <w:rsid w:val="00B40CB2"/>
    <w:rsid w:val="00B41DCE"/>
    <w:rsid w:val="00B45A6F"/>
    <w:rsid w:val="00B47E1D"/>
    <w:rsid w:val="00B5184D"/>
    <w:rsid w:val="00B52F18"/>
    <w:rsid w:val="00B53768"/>
    <w:rsid w:val="00B61B3B"/>
    <w:rsid w:val="00B666D6"/>
    <w:rsid w:val="00B7006B"/>
    <w:rsid w:val="00B718CF"/>
    <w:rsid w:val="00B72927"/>
    <w:rsid w:val="00B743E2"/>
    <w:rsid w:val="00B751CB"/>
    <w:rsid w:val="00B75335"/>
    <w:rsid w:val="00B822B9"/>
    <w:rsid w:val="00B835C0"/>
    <w:rsid w:val="00B83AAE"/>
    <w:rsid w:val="00B845D1"/>
    <w:rsid w:val="00B85588"/>
    <w:rsid w:val="00B86700"/>
    <w:rsid w:val="00B909E0"/>
    <w:rsid w:val="00B920C6"/>
    <w:rsid w:val="00B921DB"/>
    <w:rsid w:val="00B93059"/>
    <w:rsid w:val="00B944BB"/>
    <w:rsid w:val="00B951B3"/>
    <w:rsid w:val="00B95257"/>
    <w:rsid w:val="00B95F6A"/>
    <w:rsid w:val="00B96539"/>
    <w:rsid w:val="00BA3158"/>
    <w:rsid w:val="00BB28C4"/>
    <w:rsid w:val="00BB5639"/>
    <w:rsid w:val="00BB5C4A"/>
    <w:rsid w:val="00BB5C59"/>
    <w:rsid w:val="00BB6E1D"/>
    <w:rsid w:val="00BC2FA8"/>
    <w:rsid w:val="00BC44B8"/>
    <w:rsid w:val="00BD0249"/>
    <w:rsid w:val="00BD6D89"/>
    <w:rsid w:val="00BE0ABE"/>
    <w:rsid w:val="00BE31B6"/>
    <w:rsid w:val="00BE4167"/>
    <w:rsid w:val="00BE7AB8"/>
    <w:rsid w:val="00BF06CD"/>
    <w:rsid w:val="00BF152B"/>
    <w:rsid w:val="00C00070"/>
    <w:rsid w:val="00C00C7B"/>
    <w:rsid w:val="00C04578"/>
    <w:rsid w:val="00C0460A"/>
    <w:rsid w:val="00C04BDA"/>
    <w:rsid w:val="00C10AEA"/>
    <w:rsid w:val="00C116F3"/>
    <w:rsid w:val="00C1625B"/>
    <w:rsid w:val="00C179B1"/>
    <w:rsid w:val="00C2175D"/>
    <w:rsid w:val="00C225DC"/>
    <w:rsid w:val="00C23584"/>
    <w:rsid w:val="00C25AC5"/>
    <w:rsid w:val="00C25D53"/>
    <w:rsid w:val="00C310D8"/>
    <w:rsid w:val="00C32032"/>
    <w:rsid w:val="00C3431D"/>
    <w:rsid w:val="00C349A8"/>
    <w:rsid w:val="00C35FDF"/>
    <w:rsid w:val="00C3685E"/>
    <w:rsid w:val="00C47E42"/>
    <w:rsid w:val="00C50CFF"/>
    <w:rsid w:val="00C51854"/>
    <w:rsid w:val="00C5188F"/>
    <w:rsid w:val="00C51B36"/>
    <w:rsid w:val="00C5263B"/>
    <w:rsid w:val="00C52F52"/>
    <w:rsid w:val="00C552F7"/>
    <w:rsid w:val="00C56B85"/>
    <w:rsid w:val="00C57D80"/>
    <w:rsid w:val="00C60261"/>
    <w:rsid w:val="00C65533"/>
    <w:rsid w:val="00C66641"/>
    <w:rsid w:val="00C74F12"/>
    <w:rsid w:val="00C75507"/>
    <w:rsid w:val="00C765E8"/>
    <w:rsid w:val="00C766E7"/>
    <w:rsid w:val="00C76B00"/>
    <w:rsid w:val="00C82DFC"/>
    <w:rsid w:val="00C87BF3"/>
    <w:rsid w:val="00C91ABD"/>
    <w:rsid w:val="00C92815"/>
    <w:rsid w:val="00C9291A"/>
    <w:rsid w:val="00C95964"/>
    <w:rsid w:val="00C95988"/>
    <w:rsid w:val="00C96F6B"/>
    <w:rsid w:val="00CA07F7"/>
    <w:rsid w:val="00CA1CB9"/>
    <w:rsid w:val="00CA4726"/>
    <w:rsid w:val="00CA488B"/>
    <w:rsid w:val="00CB387D"/>
    <w:rsid w:val="00CC2103"/>
    <w:rsid w:val="00CC28E0"/>
    <w:rsid w:val="00CC3376"/>
    <w:rsid w:val="00CD003C"/>
    <w:rsid w:val="00CD06D7"/>
    <w:rsid w:val="00CD3377"/>
    <w:rsid w:val="00CD33F6"/>
    <w:rsid w:val="00CD61D8"/>
    <w:rsid w:val="00CD61EA"/>
    <w:rsid w:val="00CE1CC5"/>
    <w:rsid w:val="00CE4C98"/>
    <w:rsid w:val="00CE6EDE"/>
    <w:rsid w:val="00CF2811"/>
    <w:rsid w:val="00CF4970"/>
    <w:rsid w:val="00CF49B4"/>
    <w:rsid w:val="00CF5667"/>
    <w:rsid w:val="00CF5DA0"/>
    <w:rsid w:val="00D004D8"/>
    <w:rsid w:val="00D010DD"/>
    <w:rsid w:val="00D01754"/>
    <w:rsid w:val="00D11242"/>
    <w:rsid w:val="00D11D5C"/>
    <w:rsid w:val="00D136A5"/>
    <w:rsid w:val="00D14BC4"/>
    <w:rsid w:val="00D14E07"/>
    <w:rsid w:val="00D201C5"/>
    <w:rsid w:val="00D21491"/>
    <w:rsid w:val="00D251E7"/>
    <w:rsid w:val="00D2774F"/>
    <w:rsid w:val="00D301C7"/>
    <w:rsid w:val="00D30785"/>
    <w:rsid w:val="00D3115D"/>
    <w:rsid w:val="00D334E1"/>
    <w:rsid w:val="00D336D8"/>
    <w:rsid w:val="00D405D1"/>
    <w:rsid w:val="00D41E3B"/>
    <w:rsid w:val="00D43241"/>
    <w:rsid w:val="00D43251"/>
    <w:rsid w:val="00D50479"/>
    <w:rsid w:val="00D533E3"/>
    <w:rsid w:val="00D6283B"/>
    <w:rsid w:val="00D62DBD"/>
    <w:rsid w:val="00D64176"/>
    <w:rsid w:val="00D64F8B"/>
    <w:rsid w:val="00D741FB"/>
    <w:rsid w:val="00D7420C"/>
    <w:rsid w:val="00D750E5"/>
    <w:rsid w:val="00D7724F"/>
    <w:rsid w:val="00D778EA"/>
    <w:rsid w:val="00D77B2C"/>
    <w:rsid w:val="00D845D2"/>
    <w:rsid w:val="00D867A6"/>
    <w:rsid w:val="00D8706C"/>
    <w:rsid w:val="00D906C2"/>
    <w:rsid w:val="00D91C95"/>
    <w:rsid w:val="00D9310E"/>
    <w:rsid w:val="00D93B73"/>
    <w:rsid w:val="00D94250"/>
    <w:rsid w:val="00DA2022"/>
    <w:rsid w:val="00DA5E97"/>
    <w:rsid w:val="00DA7288"/>
    <w:rsid w:val="00DB14F6"/>
    <w:rsid w:val="00DB5B20"/>
    <w:rsid w:val="00DB65F9"/>
    <w:rsid w:val="00DB6F18"/>
    <w:rsid w:val="00DB75B3"/>
    <w:rsid w:val="00DC24A4"/>
    <w:rsid w:val="00DC451E"/>
    <w:rsid w:val="00DC7E64"/>
    <w:rsid w:val="00DD1434"/>
    <w:rsid w:val="00DD1499"/>
    <w:rsid w:val="00DD289E"/>
    <w:rsid w:val="00DD366F"/>
    <w:rsid w:val="00DD41CE"/>
    <w:rsid w:val="00DD4FAF"/>
    <w:rsid w:val="00DD7903"/>
    <w:rsid w:val="00DE07DD"/>
    <w:rsid w:val="00DE1346"/>
    <w:rsid w:val="00DE16E8"/>
    <w:rsid w:val="00DE234D"/>
    <w:rsid w:val="00DE2CA6"/>
    <w:rsid w:val="00DE442F"/>
    <w:rsid w:val="00DE572E"/>
    <w:rsid w:val="00DE6C21"/>
    <w:rsid w:val="00DF5F40"/>
    <w:rsid w:val="00E002E7"/>
    <w:rsid w:val="00E10A93"/>
    <w:rsid w:val="00E20492"/>
    <w:rsid w:val="00E20FDF"/>
    <w:rsid w:val="00E21993"/>
    <w:rsid w:val="00E21CEE"/>
    <w:rsid w:val="00E223B2"/>
    <w:rsid w:val="00E24AD3"/>
    <w:rsid w:val="00E318CE"/>
    <w:rsid w:val="00E35273"/>
    <w:rsid w:val="00E35F77"/>
    <w:rsid w:val="00E5240C"/>
    <w:rsid w:val="00E54A7A"/>
    <w:rsid w:val="00E61E18"/>
    <w:rsid w:val="00E649A7"/>
    <w:rsid w:val="00E70A93"/>
    <w:rsid w:val="00E7246A"/>
    <w:rsid w:val="00E726C8"/>
    <w:rsid w:val="00E7613C"/>
    <w:rsid w:val="00E77636"/>
    <w:rsid w:val="00E80E09"/>
    <w:rsid w:val="00E82399"/>
    <w:rsid w:val="00E829F1"/>
    <w:rsid w:val="00E844FE"/>
    <w:rsid w:val="00E86068"/>
    <w:rsid w:val="00E8703E"/>
    <w:rsid w:val="00E8794A"/>
    <w:rsid w:val="00E92110"/>
    <w:rsid w:val="00E92A92"/>
    <w:rsid w:val="00E9313A"/>
    <w:rsid w:val="00E96168"/>
    <w:rsid w:val="00EA0185"/>
    <w:rsid w:val="00EA0ED6"/>
    <w:rsid w:val="00EA1FAC"/>
    <w:rsid w:val="00EA31DD"/>
    <w:rsid w:val="00EA336E"/>
    <w:rsid w:val="00EA72C3"/>
    <w:rsid w:val="00EA7960"/>
    <w:rsid w:val="00EB3653"/>
    <w:rsid w:val="00EB3E1D"/>
    <w:rsid w:val="00EB5382"/>
    <w:rsid w:val="00EC2F22"/>
    <w:rsid w:val="00EC3ACA"/>
    <w:rsid w:val="00ED30F8"/>
    <w:rsid w:val="00ED5428"/>
    <w:rsid w:val="00ED59A9"/>
    <w:rsid w:val="00ED6104"/>
    <w:rsid w:val="00EE1DC7"/>
    <w:rsid w:val="00EE2529"/>
    <w:rsid w:val="00EE6BC4"/>
    <w:rsid w:val="00EF146E"/>
    <w:rsid w:val="00EF5880"/>
    <w:rsid w:val="00F01CA6"/>
    <w:rsid w:val="00F041C9"/>
    <w:rsid w:val="00F04A9F"/>
    <w:rsid w:val="00F05FE4"/>
    <w:rsid w:val="00F067A9"/>
    <w:rsid w:val="00F06DE1"/>
    <w:rsid w:val="00F12920"/>
    <w:rsid w:val="00F160ED"/>
    <w:rsid w:val="00F16339"/>
    <w:rsid w:val="00F16495"/>
    <w:rsid w:val="00F2193C"/>
    <w:rsid w:val="00F21E2F"/>
    <w:rsid w:val="00F236A8"/>
    <w:rsid w:val="00F239F8"/>
    <w:rsid w:val="00F27C2F"/>
    <w:rsid w:val="00F340CD"/>
    <w:rsid w:val="00F34BBD"/>
    <w:rsid w:val="00F35533"/>
    <w:rsid w:val="00F35C81"/>
    <w:rsid w:val="00F368B4"/>
    <w:rsid w:val="00F40961"/>
    <w:rsid w:val="00F41ADA"/>
    <w:rsid w:val="00F41F46"/>
    <w:rsid w:val="00F43E86"/>
    <w:rsid w:val="00F54920"/>
    <w:rsid w:val="00F55006"/>
    <w:rsid w:val="00F567E5"/>
    <w:rsid w:val="00F6009B"/>
    <w:rsid w:val="00F60F6F"/>
    <w:rsid w:val="00F647FE"/>
    <w:rsid w:val="00F66B3F"/>
    <w:rsid w:val="00F715C5"/>
    <w:rsid w:val="00F71B6F"/>
    <w:rsid w:val="00F71F20"/>
    <w:rsid w:val="00F760AB"/>
    <w:rsid w:val="00F76827"/>
    <w:rsid w:val="00F80D9C"/>
    <w:rsid w:val="00F80F10"/>
    <w:rsid w:val="00F829D6"/>
    <w:rsid w:val="00F839D5"/>
    <w:rsid w:val="00F846DC"/>
    <w:rsid w:val="00F84C20"/>
    <w:rsid w:val="00F857F6"/>
    <w:rsid w:val="00F86E62"/>
    <w:rsid w:val="00F94658"/>
    <w:rsid w:val="00F95333"/>
    <w:rsid w:val="00F97278"/>
    <w:rsid w:val="00F97BA5"/>
    <w:rsid w:val="00FA05C1"/>
    <w:rsid w:val="00FA2C0A"/>
    <w:rsid w:val="00FA2E26"/>
    <w:rsid w:val="00FA4423"/>
    <w:rsid w:val="00FB4C71"/>
    <w:rsid w:val="00FB5273"/>
    <w:rsid w:val="00FC0693"/>
    <w:rsid w:val="00FC09E9"/>
    <w:rsid w:val="00FC0B8C"/>
    <w:rsid w:val="00FC2362"/>
    <w:rsid w:val="00FC3D49"/>
    <w:rsid w:val="00FC6903"/>
    <w:rsid w:val="00FD3590"/>
    <w:rsid w:val="00FD3A3E"/>
    <w:rsid w:val="00FD51B9"/>
    <w:rsid w:val="00FD5911"/>
    <w:rsid w:val="00FE2A0D"/>
    <w:rsid w:val="00FF04AC"/>
    <w:rsid w:val="00FF2173"/>
    <w:rsid w:val="00FF361F"/>
    <w:rsid w:val="00FF560A"/>
    <w:rsid w:val="00FF5AB9"/>
    <w:rsid w:val="00FF6636"/>
    <w:rsid w:val="00FF6845"/>
    <w:rsid w:val="00FF786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65BB0"/>
  <w15:chartTrackingRefBased/>
  <w15:docId w15:val="{2089CBFB-0497-4764-996C-58A113109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54D"/>
  </w:style>
  <w:style w:type="paragraph" w:styleId="Heading1">
    <w:name w:val="heading 1"/>
    <w:basedOn w:val="Normal"/>
    <w:next w:val="Normal"/>
    <w:link w:val="Heading1Char"/>
    <w:uiPriority w:val="9"/>
    <w:qFormat/>
    <w:rsid w:val="005839DF"/>
    <w:pPr>
      <w:keepNext/>
      <w:keepLines/>
      <w:numPr>
        <w:numId w:val="49"/>
      </w:numPr>
      <w:spacing w:before="240" w:after="0"/>
      <w:jc w:val="center"/>
      <w:outlineLvl w:val="0"/>
    </w:pPr>
    <w:rPr>
      <w:rFonts w:ascii="Times New Roman" w:eastAsiaTheme="majorEastAsia" w:hAnsi="Times New Roman" w:cstheme="majorBidi"/>
      <w:b/>
      <w:kern w:val="2"/>
      <w:sz w:val="40"/>
      <w:szCs w:val="32"/>
      <w14:ligatures w14:val="standardContextual"/>
    </w:rPr>
  </w:style>
  <w:style w:type="paragraph" w:styleId="Heading2">
    <w:name w:val="heading 2"/>
    <w:basedOn w:val="Normal"/>
    <w:next w:val="Normal"/>
    <w:link w:val="Heading2Char"/>
    <w:uiPriority w:val="9"/>
    <w:unhideWhenUsed/>
    <w:qFormat/>
    <w:rsid w:val="005839DF"/>
    <w:pPr>
      <w:keepNext/>
      <w:keepLines/>
      <w:numPr>
        <w:ilvl w:val="1"/>
        <w:numId w:val="49"/>
      </w:numPr>
      <w:spacing w:before="40" w:after="0"/>
      <w:jc w:val="both"/>
      <w:outlineLvl w:val="1"/>
    </w:pPr>
    <w:rPr>
      <w:rFonts w:ascii="Times New Roman" w:eastAsiaTheme="majorEastAsia" w:hAnsi="Times New Roman" w:cstheme="majorBidi"/>
      <w:b/>
      <w:color w:val="000000" w:themeColor="text1"/>
      <w:kern w:val="2"/>
      <w:sz w:val="32"/>
      <w:szCs w:val="26"/>
      <w14:ligatures w14:val="standardContextual"/>
    </w:rPr>
  </w:style>
  <w:style w:type="paragraph" w:styleId="Heading3">
    <w:name w:val="heading 3"/>
    <w:basedOn w:val="Normal"/>
    <w:next w:val="Normal"/>
    <w:link w:val="Heading3Char"/>
    <w:autoRedefine/>
    <w:uiPriority w:val="9"/>
    <w:unhideWhenUsed/>
    <w:qFormat/>
    <w:rsid w:val="005839DF"/>
    <w:pPr>
      <w:keepNext/>
      <w:keepLines/>
      <w:numPr>
        <w:ilvl w:val="2"/>
        <w:numId w:val="49"/>
      </w:numPr>
      <w:spacing w:before="40" w:after="0"/>
      <w:jc w:val="both"/>
      <w:outlineLvl w:val="2"/>
    </w:pPr>
    <w:rPr>
      <w:rFonts w:ascii="Times New Roman" w:eastAsiaTheme="majorEastAsia" w:hAnsi="Times New Roman" w:cstheme="majorBidi"/>
      <w:b/>
      <w:color w:val="000000" w:themeColor="text1"/>
      <w:kern w:val="2"/>
      <w:sz w:val="28"/>
      <w:szCs w:val="24"/>
      <w14:ligatures w14:val="standardContextual"/>
    </w:rPr>
  </w:style>
  <w:style w:type="paragraph" w:styleId="Heading4">
    <w:name w:val="heading 4"/>
    <w:basedOn w:val="Normal"/>
    <w:next w:val="Normal"/>
    <w:link w:val="Heading4Char"/>
    <w:autoRedefine/>
    <w:uiPriority w:val="9"/>
    <w:unhideWhenUsed/>
    <w:qFormat/>
    <w:rsid w:val="005839DF"/>
    <w:pPr>
      <w:keepNext/>
      <w:keepLines/>
      <w:numPr>
        <w:ilvl w:val="3"/>
        <w:numId w:val="49"/>
      </w:numPr>
      <w:spacing w:before="40" w:after="0"/>
      <w:jc w:val="center"/>
      <w:outlineLvl w:val="3"/>
    </w:pPr>
    <w:rPr>
      <w:rFonts w:ascii="Times New Roman" w:eastAsiaTheme="majorEastAsia" w:hAnsi="Times New Roman" w:cstheme="majorBidi"/>
      <w:b/>
      <w:iCs/>
      <w:color w:val="000000" w:themeColor="text1"/>
      <w:kern w:val="2"/>
      <w:sz w:val="40"/>
      <w14:ligatures w14:val="standardContextual"/>
    </w:rPr>
  </w:style>
  <w:style w:type="paragraph" w:styleId="Heading5">
    <w:name w:val="heading 5"/>
    <w:basedOn w:val="Normal"/>
    <w:next w:val="Normal"/>
    <w:link w:val="Heading5Char"/>
    <w:uiPriority w:val="9"/>
    <w:semiHidden/>
    <w:unhideWhenUsed/>
    <w:qFormat/>
    <w:rsid w:val="005839DF"/>
    <w:pPr>
      <w:keepNext/>
      <w:keepLines/>
      <w:numPr>
        <w:ilvl w:val="4"/>
        <w:numId w:val="49"/>
      </w:numPr>
      <w:spacing w:before="40" w:after="0"/>
      <w:outlineLvl w:val="4"/>
    </w:pPr>
    <w:rPr>
      <w:rFonts w:asciiTheme="majorHAnsi" w:eastAsiaTheme="majorEastAsia" w:hAnsiTheme="majorHAnsi" w:cstheme="majorBidi"/>
      <w:color w:val="2F5496"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839DF"/>
    <w:pPr>
      <w:keepNext/>
      <w:keepLines/>
      <w:numPr>
        <w:ilvl w:val="5"/>
        <w:numId w:val="49"/>
      </w:numPr>
      <w:spacing w:before="40" w:after="0"/>
      <w:outlineLvl w:val="5"/>
    </w:pPr>
    <w:rPr>
      <w:rFonts w:asciiTheme="majorHAnsi" w:eastAsiaTheme="majorEastAsia" w:hAnsiTheme="majorHAnsi" w:cstheme="majorBidi"/>
      <w:color w:val="1F3763" w:themeColor="accent1" w:themeShade="7F"/>
      <w:kern w:val="2"/>
      <w14:ligatures w14:val="standardContextual"/>
    </w:rPr>
  </w:style>
  <w:style w:type="paragraph" w:styleId="Heading7">
    <w:name w:val="heading 7"/>
    <w:basedOn w:val="Normal"/>
    <w:next w:val="Normal"/>
    <w:link w:val="Heading7Char"/>
    <w:uiPriority w:val="9"/>
    <w:semiHidden/>
    <w:unhideWhenUsed/>
    <w:qFormat/>
    <w:rsid w:val="005839DF"/>
    <w:pPr>
      <w:keepNext/>
      <w:keepLines/>
      <w:numPr>
        <w:ilvl w:val="6"/>
        <w:numId w:val="49"/>
      </w:numPr>
      <w:spacing w:before="40" w:after="0"/>
      <w:outlineLvl w:val="6"/>
    </w:pPr>
    <w:rPr>
      <w:rFonts w:asciiTheme="majorHAnsi" w:eastAsiaTheme="majorEastAsia" w:hAnsiTheme="majorHAnsi" w:cstheme="majorBidi"/>
      <w:i/>
      <w:iCs/>
      <w:color w:val="1F3763" w:themeColor="accent1" w:themeShade="7F"/>
      <w:kern w:val="2"/>
      <w14:ligatures w14:val="standardContextual"/>
    </w:rPr>
  </w:style>
  <w:style w:type="paragraph" w:styleId="Heading8">
    <w:name w:val="heading 8"/>
    <w:basedOn w:val="Normal"/>
    <w:next w:val="Normal"/>
    <w:link w:val="Heading8Char"/>
    <w:uiPriority w:val="9"/>
    <w:semiHidden/>
    <w:unhideWhenUsed/>
    <w:qFormat/>
    <w:rsid w:val="005839DF"/>
    <w:pPr>
      <w:keepNext/>
      <w:keepLines/>
      <w:numPr>
        <w:ilvl w:val="7"/>
        <w:numId w:val="49"/>
      </w:numPr>
      <w:spacing w:before="40" w:after="0"/>
      <w:outlineLvl w:val="7"/>
    </w:pPr>
    <w:rPr>
      <w:rFonts w:asciiTheme="majorHAnsi" w:eastAsiaTheme="majorEastAsia" w:hAnsiTheme="majorHAnsi" w:cstheme="majorBidi"/>
      <w:color w:val="272727" w:themeColor="text1" w:themeTint="D8"/>
      <w:kern w:val="2"/>
      <w:sz w:val="21"/>
      <w:szCs w:val="21"/>
      <w14:ligatures w14:val="standardContextual"/>
    </w:rPr>
  </w:style>
  <w:style w:type="paragraph" w:styleId="Heading9">
    <w:name w:val="heading 9"/>
    <w:basedOn w:val="Normal"/>
    <w:next w:val="Normal"/>
    <w:link w:val="Heading9Char"/>
    <w:uiPriority w:val="9"/>
    <w:semiHidden/>
    <w:unhideWhenUsed/>
    <w:qFormat/>
    <w:rsid w:val="005839DF"/>
    <w:pPr>
      <w:keepNext/>
      <w:keepLines/>
      <w:numPr>
        <w:ilvl w:val="8"/>
        <w:numId w:val="49"/>
      </w:numPr>
      <w:spacing w:before="40" w:after="0"/>
      <w:outlineLvl w:val="8"/>
    </w:pPr>
    <w:rPr>
      <w:rFonts w:asciiTheme="majorHAnsi" w:eastAsiaTheme="majorEastAsia" w:hAnsiTheme="majorHAnsi" w:cstheme="majorBidi"/>
      <w:i/>
      <w:iCs/>
      <w:color w:val="272727" w:themeColor="text1" w:themeTint="D8"/>
      <w:kern w:val="2"/>
      <w:sz w:val="21"/>
      <w:szCs w:val="21"/>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967"/>
    <w:pPr>
      <w:ind w:left="720"/>
      <w:contextualSpacing/>
    </w:pPr>
  </w:style>
  <w:style w:type="paragraph" w:styleId="Header">
    <w:name w:val="header"/>
    <w:basedOn w:val="Normal"/>
    <w:link w:val="HeaderChar"/>
    <w:uiPriority w:val="99"/>
    <w:unhideWhenUsed/>
    <w:rsid w:val="004437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F0"/>
  </w:style>
  <w:style w:type="paragraph" w:styleId="Footer">
    <w:name w:val="footer"/>
    <w:basedOn w:val="Normal"/>
    <w:link w:val="FooterChar"/>
    <w:uiPriority w:val="99"/>
    <w:unhideWhenUsed/>
    <w:rsid w:val="004437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F0"/>
  </w:style>
  <w:style w:type="character" w:customStyle="1" w:styleId="Heading1Char">
    <w:name w:val="Heading 1 Char"/>
    <w:basedOn w:val="DefaultParagraphFont"/>
    <w:link w:val="Heading1"/>
    <w:uiPriority w:val="9"/>
    <w:rsid w:val="005839DF"/>
    <w:rPr>
      <w:rFonts w:ascii="Times New Roman" w:eastAsiaTheme="majorEastAsia" w:hAnsi="Times New Roman" w:cstheme="majorBidi"/>
      <w:b/>
      <w:kern w:val="2"/>
      <w:sz w:val="40"/>
      <w:szCs w:val="32"/>
      <w14:ligatures w14:val="standardContextual"/>
    </w:rPr>
  </w:style>
  <w:style w:type="character" w:customStyle="1" w:styleId="Heading2Char">
    <w:name w:val="Heading 2 Char"/>
    <w:basedOn w:val="DefaultParagraphFont"/>
    <w:link w:val="Heading2"/>
    <w:uiPriority w:val="9"/>
    <w:rsid w:val="005839DF"/>
    <w:rPr>
      <w:rFonts w:ascii="Times New Roman" w:eastAsiaTheme="majorEastAsia" w:hAnsi="Times New Roman" w:cstheme="majorBidi"/>
      <w:b/>
      <w:color w:val="000000" w:themeColor="text1"/>
      <w:kern w:val="2"/>
      <w:sz w:val="32"/>
      <w:szCs w:val="26"/>
      <w14:ligatures w14:val="standardContextual"/>
    </w:rPr>
  </w:style>
  <w:style w:type="character" w:customStyle="1" w:styleId="Heading3Char">
    <w:name w:val="Heading 3 Char"/>
    <w:basedOn w:val="DefaultParagraphFont"/>
    <w:link w:val="Heading3"/>
    <w:uiPriority w:val="9"/>
    <w:rsid w:val="005839DF"/>
    <w:rPr>
      <w:rFonts w:ascii="Times New Roman" w:eastAsiaTheme="majorEastAsia" w:hAnsi="Times New Roman" w:cstheme="majorBidi"/>
      <w:b/>
      <w:color w:val="000000" w:themeColor="text1"/>
      <w:kern w:val="2"/>
      <w:sz w:val="28"/>
      <w:szCs w:val="24"/>
      <w14:ligatures w14:val="standardContextual"/>
    </w:rPr>
  </w:style>
  <w:style w:type="character" w:customStyle="1" w:styleId="Heading4Char">
    <w:name w:val="Heading 4 Char"/>
    <w:basedOn w:val="DefaultParagraphFont"/>
    <w:link w:val="Heading4"/>
    <w:uiPriority w:val="9"/>
    <w:rsid w:val="005839DF"/>
    <w:rPr>
      <w:rFonts w:ascii="Times New Roman" w:eastAsiaTheme="majorEastAsia" w:hAnsi="Times New Roman" w:cstheme="majorBidi"/>
      <w:b/>
      <w:iCs/>
      <w:color w:val="000000" w:themeColor="text1"/>
      <w:kern w:val="2"/>
      <w:sz w:val="40"/>
      <w14:ligatures w14:val="standardContextual"/>
    </w:rPr>
  </w:style>
  <w:style w:type="character" w:customStyle="1" w:styleId="Heading5Char">
    <w:name w:val="Heading 5 Char"/>
    <w:basedOn w:val="DefaultParagraphFont"/>
    <w:link w:val="Heading5"/>
    <w:uiPriority w:val="9"/>
    <w:semiHidden/>
    <w:rsid w:val="005839DF"/>
    <w:rPr>
      <w:rFonts w:asciiTheme="majorHAnsi" w:eastAsiaTheme="majorEastAsia" w:hAnsiTheme="majorHAnsi" w:cstheme="majorBidi"/>
      <w:color w:val="2F5496" w:themeColor="accent1" w:themeShade="BF"/>
      <w:kern w:val="2"/>
      <w14:ligatures w14:val="standardContextual"/>
    </w:rPr>
  </w:style>
  <w:style w:type="character" w:customStyle="1" w:styleId="Heading6Char">
    <w:name w:val="Heading 6 Char"/>
    <w:basedOn w:val="DefaultParagraphFont"/>
    <w:link w:val="Heading6"/>
    <w:uiPriority w:val="9"/>
    <w:semiHidden/>
    <w:rsid w:val="005839DF"/>
    <w:rPr>
      <w:rFonts w:asciiTheme="majorHAnsi" w:eastAsiaTheme="majorEastAsia" w:hAnsiTheme="majorHAnsi" w:cstheme="majorBidi"/>
      <w:color w:val="1F3763" w:themeColor="accent1" w:themeShade="7F"/>
      <w:kern w:val="2"/>
      <w14:ligatures w14:val="standardContextual"/>
    </w:rPr>
  </w:style>
  <w:style w:type="character" w:customStyle="1" w:styleId="Heading7Char">
    <w:name w:val="Heading 7 Char"/>
    <w:basedOn w:val="DefaultParagraphFont"/>
    <w:link w:val="Heading7"/>
    <w:uiPriority w:val="9"/>
    <w:semiHidden/>
    <w:rsid w:val="005839DF"/>
    <w:rPr>
      <w:rFonts w:asciiTheme="majorHAnsi" w:eastAsiaTheme="majorEastAsia" w:hAnsiTheme="majorHAnsi" w:cstheme="majorBidi"/>
      <w:i/>
      <w:iCs/>
      <w:color w:val="1F3763" w:themeColor="accent1" w:themeShade="7F"/>
      <w:kern w:val="2"/>
      <w14:ligatures w14:val="standardContextual"/>
    </w:rPr>
  </w:style>
  <w:style w:type="character" w:customStyle="1" w:styleId="Heading8Char">
    <w:name w:val="Heading 8 Char"/>
    <w:basedOn w:val="DefaultParagraphFont"/>
    <w:link w:val="Heading8"/>
    <w:uiPriority w:val="9"/>
    <w:semiHidden/>
    <w:rsid w:val="005839DF"/>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Heading9Char">
    <w:name w:val="Heading 9 Char"/>
    <w:basedOn w:val="DefaultParagraphFont"/>
    <w:link w:val="Heading9"/>
    <w:uiPriority w:val="9"/>
    <w:semiHidden/>
    <w:rsid w:val="005839DF"/>
    <w:rPr>
      <w:rFonts w:asciiTheme="majorHAnsi" w:eastAsiaTheme="majorEastAsia" w:hAnsiTheme="majorHAnsi" w:cstheme="majorBidi"/>
      <w:i/>
      <w:iCs/>
      <w:color w:val="272727" w:themeColor="text1" w:themeTint="D8"/>
      <w:kern w:val="2"/>
      <w:sz w:val="21"/>
      <w:szCs w:val="21"/>
      <w14:ligatures w14:val="standardContextual"/>
    </w:rPr>
  </w:style>
  <w:style w:type="table" w:styleId="TableGrid">
    <w:name w:val="Table Grid"/>
    <w:basedOn w:val="TableNormal"/>
    <w:uiPriority w:val="39"/>
    <w:rsid w:val="005839D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11EC"/>
    <w:rPr>
      <w:color w:val="0563C1" w:themeColor="hyperlink"/>
      <w:u w:val="single"/>
    </w:rPr>
  </w:style>
  <w:style w:type="character" w:styleId="UnresolvedMention">
    <w:name w:val="Unresolved Mention"/>
    <w:basedOn w:val="DefaultParagraphFont"/>
    <w:uiPriority w:val="99"/>
    <w:semiHidden/>
    <w:unhideWhenUsed/>
    <w:rsid w:val="009811EC"/>
    <w:rPr>
      <w:color w:val="605E5C"/>
      <w:shd w:val="clear" w:color="auto" w:fill="E1DFDD"/>
    </w:rPr>
  </w:style>
  <w:style w:type="paragraph" w:customStyle="1" w:styleId="Default">
    <w:name w:val="Default"/>
    <w:rsid w:val="00122D06"/>
    <w:pPr>
      <w:pBdr>
        <w:top w:val="nil"/>
        <w:left w:val="nil"/>
        <w:bottom w:val="nil"/>
        <w:right w:val="nil"/>
        <w:between w:val="nil"/>
        <w:bar w:val="nil"/>
      </w:pBdr>
      <w:spacing w:after="240" w:line="240" w:lineRule="auto"/>
    </w:pPr>
    <w:rPr>
      <w:rFonts w:ascii="Times Roman" w:eastAsia="Arial Unicode MS" w:hAnsi="Times Roman" w:cs="Arial Unicode MS"/>
      <w:color w:val="000000"/>
      <w:sz w:val="24"/>
      <w:szCs w:val="24"/>
      <w:bdr w:val="nil"/>
      <w:lang w:eastAsia="en-IN"/>
      <w14:textOutline w14:w="0" w14:cap="flat" w14:cmpd="sng" w14:algn="ctr">
        <w14:noFill/>
        <w14:prstDash w14:val="solid"/>
        <w14:bevel/>
      </w14:textOutline>
    </w:rPr>
  </w:style>
  <w:style w:type="paragraph" w:customStyle="1" w:styleId="TableStyle2">
    <w:name w:val="Table Style 2"/>
    <w:rsid w:val="00122D06"/>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eastAsia="en-IN"/>
      <w14:textOutline w14:w="0" w14:cap="flat" w14:cmpd="sng" w14:algn="ctr">
        <w14:noFill/>
        <w14:prstDash w14:val="solid"/>
        <w14:bevel/>
      </w14:textOutline>
    </w:rPr>
  </w:style>
  <w:style w:type="paragraph" w:customStyle="1" w:styleId="Body">
    <w:name w:val="Body"/>
    <w:rsid w:val="00122D06"/>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en-IN"/>
      <w14:textOutline w14:w="0" w14:cap="flat" w14:cmpd="sng" w14:algn="ctr">
        <w14:noFill/>
        <w14:prstDash w14:val="solid"/>
        <w14:bevel/>
      </w14:textOutline>
    </w:rPr>
  </w:style>
  <w:style w:type="paragraph" w:styleId="Caption">
    <w:name w:val="caption"/>
    <w:basedOn w:val="Normal"/>
    <w:next w:val="Normal"/>
    <w:uiPriority w:val="35"/>
    <w:unhideWhenUsed/>
    <w:qFormat/>
    <w:rsid w:val="00122D06"/>
    <w:pPr>
      <w:spacing w:after="120" w:line="240" w:lineRule="auto"/>
      <w:jc w:val="center"/>
    </w:pPr>
    <w:rPr>
      <w:rFonts w:ascii="Times New Roman" w:hAnsi="Times New Roman"/>
      <w:iCs/>
      <w:color w:val="000000" w:themeColor="text1"/>
      <w:kern w:val="2"/>
      <w:sz w:val="24"/>
      <w:szCs w:val="18"/>
      <w14:ligatures w14:val="standardContextual"/>
    </w:rPr>
  </w:style>
  <w:style w:type="paragraph" w:customStyle="1" w:styleId="TableStyle1">
    <w:name w:val="Table Style 1"/>
    <w:rsid w:val="00122D06"/>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eastAsia="en-IN"/>
      <w14:textOutline w14:w="0" w14:cap="flat" w14:cmpd="sng" w14:algn="ctr">
        <w14:noFill/>
        <w14:prstDash w14:val="solid"/>
        <w14:bevel/>
      </w14:textOutline>
    </w:rPr>
  </w:style>
  <w:style w:type="character" w:styleId="Strong">
    <w:name w:val="Strong"/>
    <w:basedOn w:val="DefaultParagraphFont"/>
    <w:uiPriority w:val="22"/>
    <w:qFormat/>
    <w:rsid w:val="0019530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049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mailto:college.nitinsingh@gmail.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hyperlink" Target="mailto:college.nitinsingh@gmail.com" TargetMode="External"/><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hyperlink" Target="mailto:college.nitinsingh@gmail.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mailto:faculty@vazecollege.net" TargetMode="External"/><Relationship Id="rId118" Type="http://schemas.openxmlformats.org/officeDocument/2006/relationships/hyperlink" Target="mailto:college.nitinsingh@gmail.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hyperlink" Target="https://images.pexels.com/photos/2047905/pexels-photo-2047905.jpeg?auto=compress&amp;cs=tinysrgb&amp;w=400"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mailto:faculty@vazecollege.net" TargetMode="External"/><Relationship Id="rId119" Type="http://schemas.openxmlformats.org/officeDocument/2006/relationships/hyperlink" Target="mailto:college.nitinsingh@gmail.com"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mailto:college.nitinsingh@gmail.co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hyperlink" Target="mailto:college.nitinsingh@gmail.com" TargetMode="External"/><Relationship Id="rId125" Type="http://schemas.openxmlformats.org/officeDocument/2006/relationships/hyperlink" Target="mailto:college.nitinsingh@gmail.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mailto:college.nitinsingh@gmail.com" TargetMode="External"/><Relationship Id="rId115" Type="http://schemas.openxmlformats.org/officeDocument/2006/relationships/hyperlink" Target="mailto:college.nitinsingh@gmail.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hyperlink" Target="https://images.pexels.com/photos/1704488/pexels-photo-1704488.jpeg?auto=compress&amp;cs=tinysrgb&amp;w=400"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mailto:college.nitinsingh@gmail.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hyperlink" Target="mailto:college.nitinsingh@gmail.co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hyperlink" Target="https://images.pexels.com/photos/28549352/pexels-photo-28549352/free-photo-of-close-up-of-dslr-camera-lens-on-black-background.jpeg?auto=compress&amp;cs=tinysrgb&amp;w=400"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1A954-B3CC-4658-B9E8-D911181FE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84</Pages>
  <Words>11181</Words>
  <Characters>63738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Campus Connect</dc:title>
  <dc:subject/>
  <dc:creator>Nitin Singh</dc:creator>
  <cp:keywords/>
  <dc:description/>
  <cp:lastModifiedBy>Sachin Singh</cp:lastModifiedBy>
  <cp:revision>2</cp:revision>
  <cp:lastPrinted>2024-09-27T15:09:00Z</cp:lastPrinted>
  <dcterms:created xsi:type="dcterms:W3CDTF">2024-09-27T15:10:00Z</dcterms:created>
  <dcterms:modified xsi:type="dcterms:W3CDTF">2024-09-27T15:10:00Z</dcterms:modified>
</cp:coreProperties>
</file>